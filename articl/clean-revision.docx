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D30C15C" w14:textId="77777777" w:rsidR="00840C62" w:rsidRPr="00A37EC8" w:rsidRDefault="000938F6" w:rsidP="00A37EC8">
      <w:pPr>
        <w:pStyle w:val="Nadpis1"/>
      </w:pPr>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proofErr w:type="spellStart"/>
      <w:r w:rsidR="0068377B" w:rsidRPr="00A37EC8">
        <w:t>Leiodidae</w:t>
      </w:r>
      <w:proofErr w:type="spellEnd"/>
      <w:r w:rsidR="0068377B" w:rsidRPr="00A37EC8">
        <w:t xml:space="preserve">: </w:t>
      </w:r>
      <w:r w:rsidRPr="00A37EC8">
        <w:t>Cholevinae)</w:t>
      </w:r>
    </w:p>
    <w:p w14:paraId="1276B77F"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14:paraId="6F6A4B24"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Department of Ecology, Faculty of Environmental Sciences, Czech University of Life Sciences Prague, </w:t>
      </w:r>
      <w:proofErr w:type="spellStart"/>
      <w:r w:rsidRPr="00A37EC8">
        <w:rPr>
          <w:rFonts w:ascii="Times New Roman" w:hAnsi="Times New Roman" w:cs="Times New Roman"/>
          <w:sz w:val="24"/>
          <w:szCs w:val="24"/>
        </w:rPr>
        <w:t>Kamýcká</w:t>
      </w:r>
      <w:proofErr w:type="spellEnd"/>
      <w:r w:rsidRPr="00A37EC8">
        <w:rPr>
          <w:rFonts w:ascii="Times New Roman" w:hAnsi="Times New Roman" w:cs="Times New Roman"/>
          <w:sz w:val="24"/>
          <w:szCs w:val="24"/>
        </w:rPr>
        <w:t xml:space="preserve">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w:t>
      </w:r>
      <w:proofErr w:type="spellStart"/>
      <w:r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Czech Republic;</w:t>
      </w:r>
    </w:p>
    <w:p w14:paraId="5BD19345" w14:textId="77777777"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14:paraId="120BAD30" w14:textId="77777777" w:rsidR="00840C62" w:rsidRPr="00A37EC8" w:rsidRDefault="00840C62">
      <w:pPr>
        <w:rPr>
          <w:rFonts w:ascii="Times New Roman" w:hAnsi="Times New Roman" w:cs="Times New Roman"/>
          <w:sz w:val="24"/>
          <w:szCs w:val="24"/>
          <w:lang w:val="fr-FR"/>
        </w:rPr>
      </w:pPr>
    </w:p>
    <w:p w14:paraId="64FFCC39" w14:textId="77777777" w:rsidR="00840C62" w:rsidRPr="00A37EC8" w:rsidRDefault="00840C62" w:rsidP="00A37EC8">
      <w:pPr>
        <w:pStyle w:val="Nzev"/>
      </w:pPr>
      <w:r w:rsidRPr="00A37EC8">
        <w:t>Abstract</w:t>
      </w:r>
    </w:p>
    <w:p w14:paraId="444A92FA" w14:textId="64FDFE76" w:rsidR="00F54891" w:rsidRPr="00A37EC8" w:rsidRDefault="0042040C" w:rsidP="005C590F">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r w:rsidR="00890B5D" w:rsidRPr="00A37EC8">
        <w:rPr>
          <w:rFonts w:ascii="Times New Roman" w:hAnsi="Times New Roman" w:cs="Times New Roman"/>
          <w:sz w:val="24"/>
          <w:szCs w:val="24"/>
        </w:rPr>
        <w:t>our</w:t>
      </w:r>
      <w:r w:rsidR="002940B5" w:rsidRPr="00A37EC8">
        <w:rPr>
          <w:rFonts w:ascii="Times New Roman" w:hAnsi="Times New Roman" w:cs="Times New Roman"/>
          <w:sz w:val="24"/>
          <w:szCs w:val="24"/>
        </w:rPr>
        <w:t xml:space="preserve"> article we would like to address this problem and provide information regarding 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which is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w:t>
      </w:r>
      <w:ins w:id="0" w:author="pavel" w:date="2015-12-11T10:29:00Z">
        <w:r w:rsidR="00686C9B">
          <w:rPr>
            <w:rFonts w:ascii="Times New Roman" w:hAnsi="Times New Roman" w:cs="Times New Roman"/>
            <w:sz w:val="24"/>
            <w:szCs w:val="24"/>
          </w:rPr>
          <w:t xml:space="preserve"> Beetles were kept </w:t>
        </w:r>
      </w:ins>
      <w:ins w:id="1" w:author="pavel" w:date="2015-12-11T10:30:00Z">
        <w:r w:rsidR="00686C9B">
          <w:rPr>
            <w:rFonts w:ascii="Times New Roman" w:hAnsi="Times New Roman" w:cs="Times New Roman"/>
            <w:sz w:val="24"/>
            <w:szCs w:val="24"/>
          </w:rPr>
          <w:t xml:space="preserve">in climatic chambers </w:t>
        </w:r>
      </w:ins>
      <w:ins w:id="2" w:author="pavel" w:date="2015-12-11T10:29:00Z">
        <w:r w:rsidR="00686C9B">
          <w:rPr>
            <w:rFonts w:ascii="Times New Roman" w:hAnsi="Times New Roman" w:cs="Times New Roman"/>
            <w:sz w:val="24"/>
            <w:szCs w:val="24"/>
          </w:rPr>
          <w:t>at constant temperature</w:t>
        </w:r>
      </w:ins>
      <w:ins w:id="3" w:author="pavel" w:date="2015-12-11T10:30:00Z">
        <w:r w:rsidR="00686C9B">
          <w:rPr>
            <w:rFonts w:ascii="Times New Roman" w:hAnsi="Times New Roman" w:cs="Times New Roman"/>
            <w:sz w:val="24"/>
            <w:szCs w:val="24"/>
          </w:rPr>
          <w:t xml:space="preserve"> (</w:t>
        </w:r>
      </w:ins>
      <w:ins w:id="4" w:author="Jakubec Pavel" w:date="2015-12-15T16:04:00Z">
        <w:r w:rsidR="00820A84">
          <w:rPr>
            <w:rFonts w:ascii="Times New Roman" w:hAnsi="Times New Roman" w:cs="Times New Roman"/>
            <w:sz w:val="24"/>
            <w:szCs w:val="24"/>
          </w:rPr>
          <w:t>12</w:t>
        </w:r>
      </w:ins>
      <w:ins w:id="5" w:author="pavel" w:date="2015-12-11T10:30:00Z">
        <w:r w:rsidR="00686C9B">
          <w:rPr>
            <w:rFonts w:ascii="Times New Roman" w:hAnsi="Times New Roman" w:cs="Times New Roman"/>
            <w:sz w:val="24"/>
            <w:szCs w:val="24"/>
          </w:rPr>
          <w:t>, 15, 18, 21 and 28°C)</w:t>
        </w:r>
      </w:ins>
      <w:ins w:id="6" w:author="pavel" w:date="2015-12-11T10:29:00Z">
        <w:r w:rsidR="00686C9B">
          <w:rPr>
            <w:rFonts w:ascii="Times New Roman" w:hAnsi="Times New Roman" w:cs="Times New Roman"/>
            <w:sz w:val="24"/>
            <w:szCs w:val="24"/>
          </w:rPr>
          <w:t xml:space="preserve"> and their development was observed</w:t>
        </w:r>
      </w:ins>
      <w:ins w:id="7" w:author="pavel" w:date="2015-12-11T10:30:00Z">
        <w:r w:rsidR="00686C9B">
          <w:rPr>
            <w:rFonts w:ascii="Times New Roman" w:hAnsi="Times New Roman" w:cs="Times New Roman"/>
            <w:sz w:val="24"/>
            <w:szCs w:val="24"/>
          </w:rPr>
          <w:t xml:space="preserve"> and documented</w:t>
        </w:r>
      </w:ins>
      <w:ins w:id="8" w:author="pavel" w:date="2015-12-11T10:29:00Z">
        <w:r w:rsidR="00686C9B">
          <w:rPr>
            <w:rFonts w:ascii="Times New Roman" w:hAnsi="Times New Roman" w:cs="Times New Roman"/>
            <w:sz w:val="24"/>
            <w:szCs w:val="24"/>
          </w:rPr>
          <w:t xml:space="preserve"> regularly.</w:t>
        </w:r>
      </w:ins>
      <w:r w:rsidR="00890B5D" w:rsidRPr="00A37EC8">
        <w:rPr>
          <w:rFonts w:ascii="Times New Roman" w:hAnsi="Times New Roman" w:cs="Times New Roman"/>
          <w:sz w:val="24"/>
          <w:szCs w:val="24"/>
        </w:rPr>
        <w:t xml:space="preserve"> </w:t>
      </w:r>
      <w:del w:id="9" w:author="Jakubec Pavel" w:date="2015-12-15T18:09:00Z">
        <w:r w:rsidR="00CB762D" w:rsidRPr="00A37EC8" w:rsidDel="002F0ED7">
          <w:rPr>
            <w:rFonts w:ascii="Times New Roman" w:hAnsi="Times New Roman" w:cs="Times New Roman"/>
            <w:sz w:val="24"/>
            <w:szCs w:val="24"/>
          </w:rPr>
          <w:delText xml:space="preserve">We collected adult specimens from several localities across the Czech Republic </w:delText>
        </w:r>
        <w:r w:rsidR="002E5CBF" w:rsidRPr="00A37EC8" w:rsidDel="002F0ED7">
          <w:rPr>
            <w:rFonts w:ascii="Times New Roman" w:hAnsi="Times New Roman" w:cs="Times New Roman"/>
            <w:sz w:val="24"/>
            <w:szCs w:val="24"/>
          </w:rPr>
          <w:delText xml:space="preserve">to establish </w:delText>
        </w:r>
        <w:r w:rsidR="008D235E" w:rsidRPr="00A37EC8" w:rsidDel="002F0ED7">
          <w:rPr>
            <w:rFonts w:ascii="Times New Roman" w:hAnsi="Times New Roman" w:cs="Times New Roman"/>
            <w:sz w:val="24"/>
            <w:szCs w:val="24"/>
          </w:rPr>
          <w:delText xml:space="preserve">a </w:delText>
        </w:r>
        <w:r w:rsidR="002E5CBF" w:rsidRPr="00A37EC8" w:rsidDel="002F0ED7">
          <w:rPr>
            <w:rFonts w:ascii="Times New Roman" w:hAnsi="Times New Roman" w:cs="Times New Roman"/>
            <w:sz w:val="24"/>
            <w:szCs w:val="24"/>
          </w:rPr>
          <w:delText>laboratory culture with constant temperature regime</w:delText>
        </w:r>
        <w:r w:rsidR="0033435D" w:rsidRPr="00A37EC8" w:rsidDel="002F0ED7">
          <w:rPr>
            <w:rFonts w:ascii="Times New Roman" w:hAnsi="Times New Roman" w:cs="Times New Roman"/>
            <w:sz w:val="24"/>
            <w:szCs w:val="24"/>
          </w:rPr>
          <w:delText xml:space="preserve"> and long day photoperiod</w:delText>
        </w:r>
        <w:r w:rsidR="002E5CBF" w:rsidRPr="00A37EC8" w:rsidDel="002F0ED7">
          <w:rPr>
            <w:rFonts w:ascii="Times New Roman" w:hAnsi="Times New Roman" w:cs="Times New Roman"/>
            <w:sz w:val="24"/>
            <w:szCs w:val="24"/>
          </w:rPr>
          <w:delText xml:space="preserve">. These </w:delText>
        </w:r>
        <w:r w:rsidR="009778B4" w:rsidRPr="00A37EC8" w:rsidDel="002F0ED7">
          <w:rPr>
            <w:rFonts w:ascii="Times New Roman" w:hAnsi="Times New Roman" w:cs="Times New Roman"/>
            <w:sz w:val="24"/>
            <w:szCs w:val="24"/>
          </w:rPr>
          <w:delText>adults</w:delText>
        </w:r>
        <w:r w:rsidR="002E5CBF" w:rsidRPr="00A37EC8" w:rsidDel="002F0ED7">
          <w:rPr>
            <w:rFonts w:ascii="Times New Roman" w:hAnsi="Times New Roman" w:cs="Times New Roman"/>
            <w:sz w:val="24"/>
            <w:szCs w:val="24"/>
          </w:rPr>
          <w:delText xml:space="preserve"> were divided </w:delText>
        </w:r>
        <w:r w:rsidR="0033435D" w:rsidRPr="00A37EC8" w:rsidDel="002F0ED7">
          <w:rPr>
            <w:rFonts w:ascii="Times New Roman" w:hAnsi="Times New Roman" w:cs="Times New Roman"/>
            <w:sz w:val="24"/>
            <w:szCs w:val="24"/>
          </w:rPr>
          <w:delText>between</w:delText>
        </w:r>
        <w:r w:rsidR="002E5CBF" w:rsidRPr="00A37EC8" w:rsidDel="002F0ED7">
          <w:rPr>
            <w:rFonts w:ascii="Times New Roman" w:hAnsi="Times New Roman" w:cs="Times New Roman"/>
            <w:sz w:val="24"/>
            <w:szCs w:val="24"/>
          </w:rPr>
          <w:delText xml:space="preserve"> five treatments that differed onl</w:delText>
        </w:r>
        <w:r w:rsidR="009778B4" w:rsidRPr="00A37EC8" w:rsidDel="002F0ED7">
          <w:rPr>
            <w:rFonts w:ascii="Times New Roman" w:hAnsi="Times New Roman" w:cs="Times New Roman"/>
            <w:sz w:val="24"/>
            <w:szCs w:val="24"/>
          </w:rPr>
          <w:delText>y in temperature (15, 18, 21, 25 and 28°C)</w:delText>
        </w:r>
        <w:r w:rsidR="00DB6AF4" w:rsidRPr="00A37EC8" w:rsidDel="002F0ED7">
          <w:rPr>
            <w:rFonts w:ascii="Times New Roman" w:hAnsi="Times New Roman" w:cs="Times New Roman"/>
            <w:sz w:val="24"/>
            <w:szCs w:val="24"/>
          </w:rPr>
          <w:delText>. Emerging larvae were separated and their individu</w:delText>
        </w:r>
        <w:r w:rsidR="00312439" w:rsidRPr="00A37EC8" w:rsidDel="002F0ED7">
          <w:rPr>
            <w:rFonts w:ascii="Times New Roman" w:hAnsi="Times New Roman" w:cs="Times New Roman"/>
            <w:sz w:val="24"/>
            <w:szCs w:val="24"/>
          </w:rPr>
          <w:delText>al development was photo</w:delText>
        </w:r>
        <w:r w:rsidR="008D235E" w:rsidRPr="00A37EC8" w:rsidDel="002F0ED7">
          <w:rPr>
            <w:rFonts w:ascii="Times New Roman" w:hAnsi="Times New Roman" w:cs="Times New Roman"/>
            <w:sz w:val="24"/>
            <w:szCs w:val="24"/>
          </w:rPr>
          <w:delText>graphically</w:delText>
        </w:r>
        <w:r w:rsidR="00312439" w:rsidRPr="00A37EC8" w:rsidDel="002F0ED7">
          <w:rPr>
            <w:rFonts w:ascii="Times New Roman" w:hAnsi="Times New Roman" w:cs="Times New Roman"/>
            <w:sz w:val="24"/>
            <w:szCs w:val="24"/>
          </w:rPr>
          <w:delText xml:space="preserve"> documented</w:delText>
        </w:r>
        <w:r w:rsidR="00F54891" w:rsidRPr="00A37EC8" w:rsidDel="002F0ED7">
          <w:rPr>
            <w:rFonts w:ascii="Times New Roman" w:hAnsi="Times New Roman" w:cs="Times New Roman"/>
            <w:sz w:val="24"/>
            <w:szCs w:val="24"/>
          </w:rPr>
          <w:delText xml:space="preserve"> every day</w:delText>
        </w:r>
        <w:r w:rsidR="00BC2C92" w:rsidRPr="00A37EC8" w:rsidDel="002F0ED7">
          <w:rPr>
            <w:rFonts w:ascii="Times New Roman" w:hAnsi="Times New Roman" w:cs="Times New Roman"/>
            <w:sz w:val="24"/>
            <w:szCs w:val="24"/>
          </w:rPr>
          <w:delText xml:space="preserve"> until adulthood.</w:delText>
        </w:r>
        <w:r w:rsidR="00DB6AF4" w:rsidRPr="00A37EC8" w:rsidDel="002F0ED7">
          <w:rPr>
            <w:rFonts w:ascii="Times New Roman" w:hAnsi="Times New Roman" w:cs="Times New Roman"/>
            <w:sz w:val="24"/>
            <w:szCs w:val="24"/>
          </w:rPr>
          <w:delText xml:space="preserve"> </w:delText>
        </w:r>
      </w:del>
      <w:r w:rsidR="00F54891" w:rsidRPr="00A37EC8">
        <w:rPr>
          <w:rFonts w:ascii="Times New Roman" w:hAnsi="Times New Roman" w:cs="Times New Roman"/>
          <w:sz w:val="24"/>
          <w:szCs w:val="24"/>
        </w:rPr>
        <w:t xml:space="preserve">Parameters of thermal summation models and their standard errors were calculated for each developmental stage. </w:t>
      </w:r>
      <w:ins w:id="10" w:author="Jakubec Pavel" w:date="2015-12-15T18:11:00Z">
        <w:r w:rsidR="002F0ED7">
          <w:rPr>
            <w:rFonts w:ascii="Times New Roman" w:hAnsi="Times New Roman" w:cs="Times New Roman"/>
            <w:sz w:val="24"/>
            <w:szCs w:val="24"/>
          </w:rPr>
          <w:t xml:space="preserve">These models </w:t>
        </w:r>
      </w:ins>
      <w:ins w:id="11" w:author="Jakubec Pavel" w:date="2015-12-15T18:12:00Z">
        <w:r w:rsidR="002F0ED7">
          <w:rPr>
            <w:rFonts w:ascii="Times New Roman" w:hAnsi="Times New Roman" w:cs="Times New Roman"/>
            <w:sz w:val="24"/>
            <w:szCs w:val="24"/>
          </w:rPr>
          <w:t>could be</w:t>
        </w:r>
      </w:ins>
      <w:ins w:id="12" w:author="Jakubec Pavel" w:date="2015-12-15T18:11:00Z">
        <w:r w:rsidR="002F0ED7">
          <w:rPr>
            <w:rFonts w:ascii="Times New Roman" w:hAnsi="Times New Roman" w:cs="Times New Roman"/>
            <w:sz w:val="24"/>
            <w:szCs w:val="24"/>
          </w:rPr>
          <w:t xml:space="preserve"> </w:t>
        </w:r>
      </w:ins>
      <w:ins w:id="13" w:author="Jakubec Pavel" w:date="2015-12-15T18:12:00Z">
        <w:r w:rsidR="002F0ED7">
          <w:rPr>
            <w:rFonts w:ascii="Times New Roman" w:hAnsi="Times New Roman" w:cs="Times New Roman"/>
            <w:sz w:val="24"/>
            <w:szCs w:val="24"/>
          </w:rPr>
          <w:t>used</w:t>
        </w:r>
      </w:ins>
      <w:ins w:id="14" w:author="Jakubec Pavel" w:date="2015-12-15T18:11:00Z">
        <w:r w:rsidR="002F0ED7">
          <w:rPr>
            <w:rFonts w:ascii="Times New Roman" w:hAnsi="Times New Roman" w:cs="Times New Roman"/>
            <w:sz w:val="24"/>
            <w:szCs w:val="24"/>
          </w:rPr>
          <w:t xml:space="preserve"> for </w:t>
        </w:r>
      </w:ins>
      <w:ins w:id="15" w:author="Jakubec Pavel" w:date="2015-12-15T18:12:00Z">
        <w:r w:rsidR="002F0ED7">
          <w:rPr>
            <w:rFonts w:ascii="Times New Roman" w:hAnsi="Times New Roman" w:cs="Times New Roman"/>
            <w:sz w:val="24"/>
            <w:szCs w:val="24"/>
          </w:rPr>
          <w:t xml:space="preserve">an </w:t>
        </w:r>
      </w:ins>
      <w:ins w:id="16" w:author="Jakubec Pavel" w:date="2015-12-15T18:11:00Z">
        <w:r w:rsidR="002F0ED7">
          <w:rPr>
            <w:rFonts w:ascii="Times New Roman" w:hAnsi="Times New Roman" w:cs="Times New Roman"/>
            <w:sz w:val="24"/>
            <w:szCs w:val="24"/>
          </w:rPr>
          <w:t xml:space="preserve">estimation of post mortem interval </w:t>
        </w:r>
      </w:ins>
      <w:ins w:id="17" w:author="Jakubec Pavel" w:date="2015-12-15T18:12:00Z">
        <w:r w:rsidR="002F0ED7">
          <w:rPr>
            <w:rFonts w:ascii="Times New Roman" w:hAnsi="Times New Roman" w:cs="Times New Roman"/>
            <w:sz w:val="24"/>
            <w:szCs w:val="24"/>
          </w:rPr>
          <w:t xml:space="preserve">in </w:t>
        </w:r>
      </w:ins>
      <w:ins w:id="18" w:author="Jakubec Pavel" w:date="2015-12-15T18:13:00Z">
        <w:r w:rsidR="002F0ED7">
          <w:rPr>
            <w:rFonts w:ascii="Times New Roman" w:hAnsi="Times New Roman" w:cs="Times New Roman"/>
            <w:sz w:val="24"/>
            <w:szCs w:val="24"/>
          </w:rPr>
          <w:t xml:space="preserve">legal </w:t>
        </w:r>
      </w:ins>
      <w:ins w:id="19" w:author="Jakubec Pavel" w:date="2015-12-15T18:15:00Z">
        <w:r w:rsidR="00F03C43">
          <w:rPr>
            <w:rFonts w:ascii="Times New Roman" w:hAnsi="Times New Roman" w:cs="Times New Roman"/>
            <w:sz w:val="24"/>
            <w:szCs w:val="24"/>
          </w:rPr>
          <w:t>investigation</w:t>
        </w:r>
      </w:ins>
      <w:ins w:id="20" w:author="Jakubec Pavel" w:date="2015-12-15T18:12:00Z">
        <w:r w:rsidR="002F0ED7">
          <w:rPr>
            <w:rFonts w:ascii="Times New Roman" w:hAnsi="Times New Roman" w:cs="Times New Roman"/>
            <w:sz w:val="24"/>
            <w:szCs w:val="24"/>
          </w:rPr>
          <w:t xml:space="preserve"> after validation on local populations of </w:t>
        </w:r>
        <w:r w:rsidR="002F0ED7" w:rsidRPr="002F0ED7">
          <w:rPr>
            <w:rFonts w:ascii="Times New Roman" w:hAnsi="Times New Roman" w:cs="Times New Roman"/>
            <w:i/>
            <w:sz w:val="24"/>
            <w:szCs w:val="24"/>
          </w:rPr>
          <w:t>S. watsoni</w:t>
        </w:r>
        <w:r w:rsidR="002F0ED7">
          <w:rPr>
            <w:rFonts w:ascii="Times New Roman" w:hAnsi="Times New Roman" w:cs="Times New Roman"/>
            <w:sz w:val="24"/>
            <w:szCs w:val="24"/>
          </w:rPr>
          <w:t>.</w:t>
        </w:r>
      </w:ins>
      <w:ins w:id="21" w:author="Jakubec Pavel" w:date="2015-12-15T18:11:00Z">
        <w:r w:rsidR="002F0ED7">
          <w:rPr>
            <w:rFonts w:ascii="Times New Roman" w:hAnsi="Times New Roman" w:cs="Times New Roman"/>
            <w:sz w:val="24"/>
            <w:szCs w:val="24"/>
          </w:rPr>
          <w:t xml:space="preserve"> </w:t>
        </w:r>
      </w:ins>
      <w:r w:rsidR="00F54891" w:rsidRPr="00A37EC8">
        <w:rPr>
          <w:rFonts w:ascii="Times New Roman" w:hAnsi="Times New Roman" w:cs="Times New Roman"/>
          <w:sz w:val="24"/>
          <w:szCs w:val="24"/>
        </w:rPr>
        <w:t>We</w:t>
      </w:r>
      <w:ins w:id="22" w:author="pavel" w:date="2015-12-14T16:02:00Z">
        <w:r w:rsidR="003320B4">
          <w:rPr>
            <w:rFonts w:ascii="Times New Roman" w:hAnsi="Times New Roman" w:cs="Times New Roman"/>
            <w:sz w:val="24"/>
            <w:szCs w:val="24"/>
          </w:rPr>
          <w:t xml:space="preserve"> introduce </w:t>
        </w:r>
      </w:ins>
      <w:ins w:id="23" w:author="pavel" w:date="2015-12-14T16:14:00Z">
        <w:r w:rsidR="005C590F">
          <w:rPr>
            <w:rFonts w:ascii="Times New Roman" w:hAnsi="Times New Roman" w:cs="Times New Roman"/>
            <w:sz w:val="24"/>
            <w:szCs w:val="24"/>
          </w:rPr>
          <w:t xml:space="preserve">a </w:t>
        </w:r>
      </w:ins>
      <w:ins w:id="24" w:author="pavel" w:date="2015-12-14T16:02:00Z">
        <w:r w:rsidR="003320B4">
          <w:rPr>
            <w:rFonts w:ascii="Times New Roman" w:hAnsi="Times New Roman" w:cs="Times New Roman"/>
            <w:sz w:val="24"/>
            <w:szCs w:val="24"/>
          </w:rPr>
          <w:t xml:space="preserve">new methodology for </w:t>
        </w:r>
      </w:ins>
      <w:ins w:id="25" w:author="pavel" w:date="2015-12-14T16:03:00Z">
        <w:r w:rsidR="003320B4">
          <w:rPr>
            <w:rFonts w:ascii="Times New Roman" w:hAnsi="Times New Roman" w:cs="Times New Roman"/>
            <w:sz w:val="24"/>
            <w:szCs w:val="24"/>
          </w:rPr>
          <w:t>future studies of size based characters</w:t>
        </w:r>
      </w:ins>
      <w:ins w:id="26" w:author="pavel" w:date="2015-12-14T16:04:00Z">
        <w:r w:rsidR="003320B4">
          <w:rPr>
            <w:rFonts w:ascii="Times New Roman" w:hAnsi="Times New Roman" w:cs="Times New Roman"/>
            <w:sz w:val="24"/>
            <w:szCs w:val="24"/>
          </w:rPr>
          <w:t>, which is ad</w:t>
        </w:r>
      </w:ins>
      <w:ins w:id="27" w:author="pavel" w:date="2015-12-14T16:05:00Z">
        <w:r w:rsidR="003320B4">
          <w:rPr>
            <w:rFonts w:ascii="Times New Roman" w:hAnsi="Times New Roman" w:cs="Times New Roman"/>
            <w:sz w:val="24"/>
            <w:szCs w:val="24"/>
          </w:rPr>
          <w:t>dr</w:t>
        </w:r>
      </w:ins>
      <w:ins w:id="28" w:author="pavel" w:date="2015-12-14T16:04:00Z">
        <w:r w:rsidR="003320B4">
          <w:rPr>
            <w:rFonts w:ascii="Times New Roman" w:hAnsi="Times New Roman" w:cs="Times New Roman"/>
            <w:sz w:val="24"/>
            <w:szCs w:val="24"/>
          </w:rPr>
          <w:t>essing instar identification bias</w:t>
        </w:r>
      </w:ins>
      <w:ins w:id="29" w:author="pavel" w:date="2015-12-14T16:10:00Z">
        <w:r w:rsidR="005C590F">
          <w:rPr>
            <w:rFonts w:ascii="Times New Roman" w:hAnsi="Times New Roman" w:cs="Times New Roman"/>
            <w:sz w:val="24"/>
            <w:szCs w:val="24"/>
          </w:rPr>
          <w:t xml:space="preserve">. </w:t>
        </w:r>
      </w:ins>
      <w:ins w:id="30" w:author="pavel" w:date="2015-12-14T16:12:00Z">
        <w:r w:rsidR="005C590F">
          <w:rPr>
            <w:rFonts w:ascii="Times New Roman" w:hAnsi="Times New Roman" w:cs="Times New Roman"/>
            <w:sz w:val="24"/>
            <w:szCs w:val="24"/>
          </w:rPr>
          <w:t>This</w:t>
        </w:r>
      </w:ins>
      <w:ins w:id="31" w:author="pavel" w:date="2015-12-14T16:06:00Z">
        <w:r w:rsidR="003320B4">
          <w:rPr>
            <w:rFonts w:ascii="Times New Roman" w:hAnsi="Times New Roman" w:cs="Times New Roman"/>
            <w:sz w:val="24"/>
            <w:szCs w:val="24"/>
          </w:rPr>
          <w:t xml:space="preserve"> methodology </w:t>
        </w:r>
      </w:ins>
      <w:ins w:id="32" w:author="pavel" w:date="2015-12-14T16:12:00Z">
        <w:r w:rsidR="005C590F">
          <w:rPr>
            <w:rFonts w:ascii="Times New Roman" w:hAnsi="Times New Roman" w:cs="Times New Roman"/>
            <w:sz w:val="24"/>
            <w:szCs w:val="24"/>
          </w:rPr>
          <w:t xml:space="preserve">was used </w:t>
        </w:r>
      </w:ins>
      <w:ins w:id="33" w:author="pavel" w:date="2015-12-14T16:06:00Z">
        <w:r w:rsidR="003320B4">
          <w:rPr>
            <w:rFonts w:ascii="Times New Roman" w:hAnsi="Times New Roman" w:cs="Times New Roman"/>
            <w:sz w:val="24"/>
            <w:szCs w:val="24"/>
          </w:rPr>
          <w:t xml:space="preserve">for </w:t>
        </w:r>
      </w:ins>
      <w:ins w:id="34" w:author="pavel" w:date="2015-12-14T16:12:00Z">
        <w:r w:rsidR="005C590F">
          <w:rPr>
            <w:rFonts w:ascii="Times New Roman" w:hAnsi="Times New Roman" w:cs="Times New Roman"/>
            <w:sz w:val="24"/>
            <w:szCs w:val="24"/>
          </w:rPr>
          <w:t>estimation</w:t>
        </w:r>
      </w:ins>
      <w:ins w:id="35" w:author="pavel" w:date="2015-12-14T16:07:00Z">
        <w:r w:rsidR="005C590F">
          <w:rPr>
            <w:rFonts w:ascii="Times New Roman" w:hAnsi="Times New Roman" w:cs="Times New Roman"/>
            <w:sz w:val="24"/>
            <w:szCs w:val="24"/>
          </w:rPr>
          <w:t xml:space="preserve"> </w:t>
        </w:r>
      </w:ins>
      <w:ins w:id="36" w:author="pavel" w:date="2015-12-14T16:12:00Z">
        <w:r w:rsidR="005C590F">
          <w:rPr>
            <w:rFonts w:ascii="Times New Roman" w:hAnsi="Times New Roman" w:cs="Times New Roman"/>
            <w:sz w:val="24"/>
            <w:szCs w:val="24"/>
          </w:rPr>
          <w:t xml:space="preserve">of </w:t>
        </w:r>
      </w:ins>
      <w:ins w:id="37" w:author="pavel" w:date="2015-12-14T16:15:00Z">
        <w:r w:rsidR="005C590F">
          <w:rPr>
            <w:rFonts w:ascii="Times New Roman" w:hAnsi="Times New Roman" w:cs="Times New Roman"/>
            <w:sz w:val="24"/>
            <w:szCs w:val="24"/>
          </w:rPr>
          <w:t xml:space="preserve">statistical </w:t>
        </w:r>
      </w:ins>
      <w:ins w:id="38" w:author="pavel" w:date="2015-12-14T16:07:00Z">
        <w:r w:rsidR="005C590F">
          <w:rPr>
            <w:rFonts w:ascii="Times New Roman" w:hAnsi="Times New Roman" w:cs="Times New Roman"/>
            <w:sz w:val="24"/>
            <w:szCs w:val="24"/>
          </w:rPr>
          <w:t xml:space="preserve">characteristics (mean, standard error and standard deviation) of </w:t>
        </w:r>
        <w:r w:rsidR="005C590F" w:rsidRPr="002F0ED7">
          <w:rPr>
            <w:rFonts w:ascii="Times New Roman" w:hAnsi="Times New Roman" w:cs="Times New Roman"/>
            <w:i/>
            <w:iCs/>
            <w:sz w:val="24"/>
            <w:szCs w:val="24"/>
          </w:rPr>
          <w:t xml:space="preserve">S. </w:t>
        </w:r>
        <w:proofErr w:type="spellStart"/>
        <w:r w:rsidR="005C590F" w:rsidRPr="002F0ED7">
          <w:rPr>
            <w:rFonts w:ascii="Times New Roman" w:hAnsi="Times New Roman" w:cs="Times New Roman"/>
            <w:i/>
            <w:iCs/>
            <w:sz w:val="24"/>
            <w:szCs w:val="24"/>
          </w:rPr>
          <w:t>watsoni</w:t>
        </w:r>
      </w:ins>
      <w:ins w:id="39" w:author="pavel" w:date="2015-12-14T16:09:00Z">
        <w:r w:rsidR="005C590F" w:rsidRPr="002F0ED7">
          <w:rPr>
            <w:rFonts w:ascii="Times New Roman" w:hAnsi="Times New Roman" w:cs="Times New Roman"/>
            <w:i/>
            <w:iCs/>
            <w:sz w:val="24"/>
            <w:szCs w:val="24"/>
          </w:rPr>
          <w:t>'s</w:t>
        </w:r>
      </w:ins>
      <w:proofErr w:type="spellEnd"/>
      <w:ins w:id="40" w:author="pavel" w:date="2015-12-14T16:07:00Z">
        <w:r w:rsidR="005C590F">
          <w:rPr>
            <w:rFonts w:ascii="Times New Roman" w:hAnsi="Times New Roman" w:cs="Times New Roman"/>
            <w:sz w:val="24"/>
            <w:szCs w:val="24"/>
          </w:rPr>
          <w:t xml:space="preserve"> head wid</w:t>
        </w:r>
        <w:del w:id="41" w:author="Jakubec Pavel" w:date="2015-12-15T18:09:00Z">
          <w:r w:rsidR="005C590F" w:rsidDel="002F0ED7">
            <w:rPr>
              <w:rFonts w:ascii="Times New Roman" w:hAnsi="Times New Roman" w:cs="Times New Roman"/>
              <w:sz w:val="24"/>
              <w:szCs w:val="24"/>
            </w:rPr>
            <w:delText>h</w:delText>
          </w:r>
        </w:del>
        <w:r w:rsidR="005C590F">
          <w:rPr>
            <w:rFonts w:ascii="Times New Roman" w:hAnsi="Times New Roman" w:cs="Times New Roman"/>
            <w:sz w:val="24"/>
            <w:szCs w:val="24"/>
          </w:rPr>
          <w:t>t</w:t>
        </w:r>
      </w:ins>
      <w:ins w:id="42" w:author="Jakubec Pavel" w:date="2015-12-15T18:09:00Z">
        <w:r w:rsidR="002F0ED7">
          <w:rPr>
            <w:rFonts w:ascii="Times New Roman" w:hAnsi="Times New Roman" w:cs="Times New Roman"/>
            <w:sz w:val="24"/>
            <w:szCs w:val="24"/>
          </w:rPr>
          <w:t>h</w:t>
        </w:r>
      </w:ins>
      <w:ins w:id="43" w:author="pavel" w:date="2015-12-14T16:13:00Z">
        <w:r w:rsidR="005C590F">
          <w:rPr>
            <w:rFonts w:ascii="Times New Roman" w:hAnsi="Times New Roman" w:cs="Times New Roman"/>
            <w:sz w:val="24"/>
            <w:szCs w:val="24"/>
          </w:rPr>
          <w:t xml:space="preserve">, which </w:t>
        </w:r>
      </w:ins>
      <w:ins w:id="44" w:author="pavel" w:date="2015-12-14T16:17:00Z">
        <w:r w:rsidR="005C590F">
          <w:rPr>
            <w:rFonts w:ascii="Times New Roman" w:hAnsi="Times New Roman" w:cs="Times New Roman"/>
            <w:sz w:val="24"/>
            <w:szCs w:val="24"/>
          </w:rPr>
          <w:t>was identified as</w:t>
        </w:r>
      </w:ins>
      <w:ins w:id="45" w:author="pavel" w:date="2015-12-14T16:13:00Z">
        <w:r w:rsidR="005C590F">
          <w:rPr>
            <w:rFonts w:ascii="Times New Roman" w:hAnsi="Times New Roman" w:cs="Times New Roman"/>
            <w:sz w:val="24"/>
            <w:szCs w:val="24"/>
          </w:rPr>
          <w:t xml:space="preserve"> </w:t>
        </w:r>
      </w:ins>
      <w:ins w:id="46" w:author="pavel" w:date="2015-12-14T16:10:00Z">
        <w:r w:rsidR="005C590F">
          <w:rPr>
            <w:rFonts w:ascii="Times New Roman" w:hAnsi="Times New Roman" w:cs="Times New Roman"/>
            <w:sz w:val="24"/>
            <w:szCs w:val="24"/>
          </w:rPr>
          <w:t xml:space="preserve">a good additional character for larval instar </w:t>
        </w:r>
        <w:proofErr w:type="gramStart"/>
        <w:r w:rsidR="005C590F">
          <w:rPr>
            <w:rFonts w:ascii="Times New Roman" w:hAnsi="Times New Roman" w:cs="Times New Roman"/>
            <w:sz w:val="24"/>
            <w:szCs w:val="24"/>
          </w:rPr>
          <w:t>determination</w:t>
        </w:r>
      </w:ins>
      <w:ins w:id="47" w:author="pavel" w:date="2015-12-14T16:13:00Z">
        <w:r w:rsidR="005C590F">
          <w:rPr>
            <w:rFonts w:ascii="Times New Roman" w:hAnsi="Times New Roman" w:cs="Times New Roman"/>
            <w:sz w:val="24"/>
            <w:szCs w:val="24"/>
          </w:rPr>
          <w:t xml:space="preserve"> </w:t>
        </w:r>
      </w:ins>
      <w:proofErr w:type="gramEnd"/>
      <w:ins w:id="48" w:author="pavel" w:date="2015-12-14T16:17:00Z">
        <w:del w:id="49" w:author="Jakubec Pavel" w:date="2015-12-15T18:10:00Z">
          <w:r w:rsidR="005C590F" w:rsidDel="002F0ED7">
            <w:rPr>
              <w:rFonts w:ascii="Times New Roman" w:hAnsi="Times New Roman" w:cs="Times New Roman"/>
              <w:sz w:val="24"/>
              <w:szCs w:val="24"/>
            </w:rPr>
            <w:delText xml:space="preserve">of </w:delText>
          </w:r>
          <w:r w:rsidR="005C590F" w:rsidRPr="002F0ED7" w:rsidDel="002F0ED7">
            <w:rPr>
              <w:rFonts w:ascii="Times New Roman" w:hAnsi="Times New Roman" w:cs="Times New Roman"/>
              <w:i/>
              <w:iCs/>
              <w:sz w:val="24"/>
              <w:szCs w:val="24"/>
            </w:rPr>
            <w:delText>S. watsoni</w:delText>
          </w:r>
          <w:r w:rsidR="005C590F" w:rsidDel="002F0ED7">
            <w:rPr>
              <w:rFonts w:ascii="Times New Roman" w:hAnsi="Times New Roman" w:cs="Times New Roman"/>
              <w:sz w:val="24"/>
              <w:szCs w:val="24"/>
            </w:rPr>
            <w:delText xml:space="preserve"> </w:delText>
          </w:r>
        </w:del>
      </w:ins>
      <w:ins w:id="50" w:author="Jakubec Pavel" w:date="2015-12-15T18:10:00Z">
        <w:r w:rsidR="002F0ED7">
          <w:rPr>
            <w:rFonts w:ascii="Times New Roman" w:hAnsi="Times New Roman" w:cs="Times New Roman"/>
            <w:sz w:val="24"/>
            <w:szCs w:val="24"/>
          </w:rPr>
          <w:t xml:space="preserve">. This </w:t>
        </w:r>
        <w:proofErr w:type="spellStart"/>
        <w:r w:rsidR="002F0ED7">
          <w:rPr>
            <w:rFonts w:ascii="Times New Roman" w:hAnsi="Times New Roman" w:cs="Times New Roman"/>
            <w:sz w:val="24"/>
            <w:szCs w:val="24"/>
          </w:rPr>
          <w:t>character</w:t>
        </w:r>
      </w:ins>
      <w:ins w:id="51" w:author="pavel" w:date="2015-12-14T16:13:00Z">
        <w:del w:id="52" w:author="Jakubec Pavel" w:date="2015-12-15T18:10:00Z">
          <w:r w:rsidR="005C590F" w:rsidDel="002F0ED7">
            <w:rPr>
              <w:rFonts w:ascii="Times New Roman" w:hAnsi="Times New Roman" w:cs="Times New Roman"/>
              <w:sz w:val="24"/>
              <w:szCs w:val="24"/>
            </w:rPr>
            <w:delText xml:space="preserve">and </w:delText>
          </w:r>
        </w:del>
      </w:ins>
      <w:ins w:id="53" w:author="pavel" w:date="2015-12-14T16:10:00Z">
        <w:r w:rsidR="005C590F">
          <w:rPr>
            <w:rFonts w:ascii="Times New Roman" w:hAnsi="Times New Roman" w:cs="Times New Roman"/>
            <w:sz w:val="24"/>
            <w:szCs w:val="24"/>
          </w:rPr>
          <w:t>could</w:t>
        </w:r>
        <w:proofErr w:type="spellEnd"/>
        <w:r w:rsidR="005C590F">
          <w:rPr>
            <w:rFonts w:ascii="Times New Roman" w:hAnsi="Times New Roman" w:cs="Times New Roman"/>
            <w:sz w:val="24"/>
            <w:szCs w:val="24"/>
          </w:rPr>
          <w:t xml:space="preserve"> be used along with </w:t>
        </w:r>
      </w:ins>
      <w:ins w:id="54" w:author="pavel" w:date="2015-12-14T16:13:00Z">
        <w:r w:rsidR="005C590F">
          <w:rPr>
            <w:rFonts w:ascii="Times New Roman" w:hAnsi="Times New Roman" w:cs="Times New Roman"/>
            <w:sz w:val="24"/>
            <w:szCs w:val="24"/>
          </w:rPr>
          <w:t xml:space="preserve">other </w:t>
        </w:r>
      </w:ins>
      <w:ins w:id="55" w:author="pavel" w:date="2015-12-14T16:10:00Z">
        <w:r w:rsidR="005C590F">
          <w:rPr>
            <w:rFonts w:ascii="Times New Roman" w:hAnsi="Times New Roman" w:cs="Times New Roman"/>
            <w:sz w:val="24"/>
            <w:szCs w:val="24"/>
          </w:rPr>
          <w:t>morphological features</w:t>
        </w:r>
      </w:ins>
      <w:ins w:id="56" w:author="pavel" w:date="2015-12-14T16:17:00Z">
        <w:r w:rsidR="00237CB5">
          <w:rPr>
            <w:rFonts w:ascii="Times New Roman" w:hAnsi="Times New Roman" w:cs="Times New Roman"/>
            <w:sz w:val="24"/>
            <w:szCs w:val="24"/>
          </w:rPr>
          <w:t xml:space="preserve"> to improve</w:t>
        </w:r>
      </w:ins>
      <w:ins w:id="57" w:author="pavel" w:date="2015-12-14T16:19:00Z">
        <w:r w:rsidR="00237CB5">
          <w:rPr>
            <w:rFonts w:ascii="Times New Roman" w:hAnsi="Times New Roman" w:cs="Times New Roman"/>
            <w:sz w:val="24"/>
            <w:szCs w:val="24"/>
          </w:rPr>
          <w:t xml:space="preserve"> </w:t>
        </w:r>
        <w:del w:id="58" w:author="Jakubec Pavel" w:date="2015-12-15T18:10:00Z">
          <w:r w:rsidR="00237CB5" w:rsidDel="002F0ED7">
            <w:rPr>
              <w:rFonts w:ascii="Times New Roman" w:hAnsi="Times New Roman" w:cs="Times New Roman"/>
              <w:sz w:val="24"/>
              <w:szCs w:val="24"/>
            </w:rPr>
            <w:delText>its</w:delText>
          </w:r>
        </w:del>
      </w:ins>
      <w:ins w:id="59" w:author="Jakubec Pavel" w:date="2015-12-15T18:10:00Z">
        <w:r w:rsidR="002F0ED7">
          <w:rPr>
            <w:rFonts w:ascii="Times New Roman" w:hAnsi="Times New Roman" w:cs="Times New Roman"/>
            <w:sz w:val="24"/>
            <w:szCs w:val="24"/>
          </w:rPr>
          <w:t>instar determination</w:t>
        </w:r>
      </w:ins>
      <w:ins w:id="60" w:author="pavel" w:date="2015-12-14T16:17:00Z">
        <w:r w:rsidR="00237CB5">
          <w:rPr>
            <w:rFonts w:ascii="Times New Roman" w:hAnsi="Times New Roman" w:cs="Times New Roman"/>
            <w:sz w:val="24"/>
            <w:szCs w:val="24"/>
          </w:rPr>
          <w:t xml:space="preserve"> accuracy</w:t>
        </w:r>
      </w:ins>
      <w:ins w:id="61" w:author="pavel" w:date="2015-12-14T16:10:00Z">
        <w:r w:rsidR="005C590F">
          <w:rPr>
            <w:rFonts w:ascii="Times New Roman" w:hAnsi="Times New Roman" w:cs="Times New Roman"/>
            <w:sz w:val="24"/>
            <w:szCs w:val="24"/>
          </w:rPr>
          <w:t>.</w:t>
        </w:r>
      </w:ins>
      <w:r w:rsidR="00F54891" w:rsidRPr="00A37EC8">
        <w:rPr>
          <w:rFonts w:ascii="Times New Roman" w:hAnsi="Times New Roman" w:cs="Times New Roman"/>
          <w:sz w:val="24"/>
          <w:szCs w:val="24"/>
        </w:rPr>
        <w:t xml:space="preserve"> </w:t>
      </w:r>
      <w:del w:id="62" w:author="pavel" w:date="2015-12-14T16:14:00Z">
        <w:r w:rsidR="00890B5D" w:rsidRPr="00A37EC8" w:rsidDel="005C590F">
          <w:rPr>
            <w:rFonts w:ascii="Times New Roman" w:hAnsi="Times New Roman" w:cs="Times New Roman"/>
            <w:sz w:val="24"/>
            <w:szCs w:val="24"/>
          </w:rPr>
          <w:delText xml:space="preserve">also </w:delText>
        </w:r>
        <w:r w:rsidR="00F54891" w:rsidRPr="00A37EC8" w:rsidDel="005C590F">
          <w:rPr>
            <w:rFonts w:ascii="Times New Roman" w:hAnsi="Times New Roman" w:cs="Times New Roman"/>
            <w:sz w:val="24"/>
            <w:szCs w:val="24"/>
          </w:rPr>
          <w:delText>propose head width as a new character for larval instar det</w:delText>
        </w:r>
        <w:r w:rsidR="003F7FAE" w:rsidRPr="00A37EC8" w:rsidDel="005C590F">
          <w:rPr>
            <w:rFonts w:ascii="Times New Roman" w:hAnsi="Times New Roman" w:cs="Times New Roman"/>
            <w:sz w:val="24"/>
            <w:szCs w:val="24"/>
          </w:rPr>
          <w:delText>ermination</w:delText>
        </w:r>
        <w:r w:rsidR="00347DAC" w:rsidRPr="00A37EC8" w:rsidDel="005C590F">
          <w:rPr>
            <w:rFonts w:ascii="Times New Roman" w:hAnsi="Times New Roman" w:cs="Times New Roman"/>
            <w:sz w:val="24"/>
            <w:szCs w:val="24"/>
          </w:rPr>
          <w:delText xml:space="preserve"> together </w:delText>
        </w:r>
        <w:r w:rsidR="00AA0410" w:rsidRPr="00A37EC8" w:rsidDel="005C590F">
          <w:rPr>
            <w:rFonts w:ascii="Times New Roman" w:hAnsi="Times New Roman" w:cs="Times New Roman"/>
            <w:sz w:val="24"/>
            <w:szCs w:val="24"/>
          </w:rPr>
          <w:delText>with</w:delText>
        </w:r>
        <w:r w:rsidR="008D235E" w:rsidRPr="00A37EC8" w:rsidDel="005C590F">
          <w:rPr>
            <w:rFonts w:ascii="Times New Roman" w:hAnsi="Times New Roman" w:cs="Times New Roman"/>
            <w:sz w:val="24"/>
            <w:szCs w:val="24"/>
          </w:rPr>
          <w:delText xml:space="preserve"> a</w:delText>
        </w:r>
        <w:r w:rsidR="00347DAC" w:rsidRPr="00A37EC8" w:rsidDel="005C590F">
          <w:rPr>
            <w:rFonts w:ascii="Times New Roman" w:hAnsi="Times New Roman" w:cs="Times New Roman"/>
            <w:sz w:val="24"/>
            <w:szCs w:val="24"/>
          </w:rPr>
          <w:delText xml:space="preserve"> new methodology for future </w:delText>
        </w:r>
        <w:r w:rsidR="00EA0ECA" w:rsidRPr="00A37EC8" w:rsidDel="005C590F">
          <w:rPr>
            <w:rFonts w:ascii="Times New Roman" w:hAnsi="Times New Roman" w:cs="Times New Roman"/>
            <w:sz w:val="24"/>
            <w:szCs w:val="24"/>
          </w:rPr>
          <w:delText xml:space="preserve">studies of </w:delText>
        </w:r>
        <w:r w:rsidR="00347DAC" w:rsidRPr="00A37EC8" w:rsidDel="005C590F">
          <w:rPr>
            <w:rFonts w:ascii="Times New Roman" w:hAnsi="Times New Roman" w:cs="Times New Roman"/>
            <w:sz w:val="24"/>
            <w:szCs w:val="24"/>
          </w:rPr>
          <w:delText>size based characters</w:delText>
        </w:r>
        <w:r w:rsidR="003F7FAE" w:rsidRPr="00A37EC8" w:rsidDel="005C590F">
          <w:rPr>
            <w:rFonts w:ascii="Times New Roman" w:hAnsi="Times New Roman" w:cs="Times New Roman"/>
            <w:sz w:val="24"/>
            <w:szCs w:val="24"/>
          </w:rPr>
          <w:delText xml:space="preserve">. </w:delText>
        </w:r>
      </w:del>
    </w:p>
    <w:p w14:paraId="7BF56CB7" w14:textId="77777777" w:rsidR="00840C62" w:rsidRPr="00A37EC8" w:rsidRDefault="00840C62" w:rsidP="00A37EC8">
      <w:pPr>
        <w:pStyle w:val="Nzev"/>
      </w:pPr>
      <w:r w:rsidRPr="00A37EC8">
        <w:t>Introduction</w:t>
      </w:r>
    </w:p>
    <w:p w14:paraId="115897E7" w14:textId="77777777"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w:t>
      </w:r>
      <w:proofErr w:type="spellStart"/>
      <w:r w:rsidR="00F90555" w:rsidRPr="00A37EC8">
        <w:rPr>
          <w:rFonts w:ascii="Times New Roman" w:hAnsi="Times New Roman" w:cs="Times New Roman"/>
          <w:sz w:val="24"/>
          <w:szCs w:val="24"/>
        </w:rPr>
        <w:t>PMImin</w:t>
      </w:r>
      <w:proofErr w:type="spellEnd"/>
      <w:r w:rsidR="00F90555" w:rsidRPr="00A37EC8">
        <w:rPr>
          <w:rFonts w:ascii="Times New Roman" w:hAnsi="Times New Roman" w:cs="Times New Roman"/>
          <w:sz w:val="24"/>
          <w:szCs w:val="24"/>
        </w:rPr>
        <w:t>)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lastRenderedPageBreak/>
        <w:t>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14:paraId="0EC8304B" w14:textId="77777777"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t>Currently these models</w:t>
      </w:r>
      <w:r w:rsidR="00F4118E" w:rsidRPr="00A37EC8">
        <w:rPr>
          <w:rFonts w:ascii="Times New Roman" w:hAnsi="Times New Roman" w:cs="Times New Roman"/>
          <w:sz w:val="24"/>
          <w:szCs w:val="24"/>
        </w:rPr>
        <w:t xml:space="preserve"> 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w:t>
      </w:r>
      <w:proofErr w:type="spellStart"/>
      <w:r w:rsidRPr="00A37EC8">
        <w:rPr>
          <w:rFonts w:ascii="Times New Roman" w:hAnsi="Times New Roman" w:cs="Times New Roman"/>
          <w:sz w:val="24"/>
          <w:szCs w:val="24"/>
        </w:rPr>
        <w:t>Diptera</w:t>
      </w:r>
      <w:proofErr w:type="spellEnd"/>
      <w:r w:rsidRPr="00A37EC8">
        <w:rPr>
          <w:rFonts w:ascii="Times New Roman" w:hAnsi="Times New Roman" w:cs="Times New Roman"/>
          <w:sz w:val="24"/>
          <w:szCs w:val="24"/>
        </w:rPr>
        <w:t>)</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r w:rsidR="00710440" w:rsidRPr="00A37EC8">
        <w:rPr>
          <w:rFonts w:ascii="Times New Roman" w:hAnsi="Times New Roman" w:cs="Times New Roman"/>
          <w:sz w:val="24"/>
          <w:szCs w:val="24"/>
        </w:rPr>
        <w:t xml:space="preserve">, there </w:t>
      </w:r>
      <w:r w:rsidR="000827DB" w:rsidRPr="00A37EC8">
        <w:rPr>
          <w:rFonts w:ascii="Times New Roman" w:hAnsi="Times New Roman" w:cs="Times New Roman"/>
          <w:sz w:val="24"/>
          <w:szCs w:val="24"/>
        </w:rPr>
        <w:t>are</w:t>
      </w:r>
      <w:r w:rsidR="00710440" w:rsidRPr="00A37EC8">
        <w:rPr>
          <w:rFonts w:ascii="Times New Roman" w:hAnsi="Times New Roman" w:cs="Times New Roman"/>
          <w:sz w:val="24"/>
          <w:szCs w:val="24"/>
        </w:rPr>
        <w:t xml:space="preserve"> only a </w:t>
      </w:r>
      <w:r w:rsidR="00295A29" w:rsidRPr="00A37EC8">
        <w:rPr>
          <w:rFonts w:ascii="Times New Roman" w:hAnsi="Times New Roman" w:cs="Times New Roman"/>
          <w:sz w:val="24"/>
          <w:szCs w:val="24"/>
        </w:rPr>
        <w:t>three</w:t>
      </w:r>
      <w:r w:rsidR="00710440" w:rsidRPr="00A37EC8">
        <w:rPr>
          <w:rFonts w:ascii="Times New Roman" w:hAnsi="Times New Roman" w:cs="Times New Roman"/>
          <w:sz w:val="24"/>
          <w:szCs w:val="24"/>
        </w:rPr>
        <w:t xml:space="preserve"> </w:t>
      </w:r>
      <w:r w:rsidR="004133A9" w:rsidRPr="00A37EC8">
        <w:rPr>
          <w:rFonts w:ascii="Times New Roman" w:hAnsi="Times New Roman" w:cs="Times New Roman"/>
          <w:sz w:val="24"/>
          <w:szCs w:val="24"/>
        </w:rPr>
        <w:t>species of beetles with</w:t>
      </w:r>
      <w:r w:rsidR="00710440" w:rsidRPr="00A37EC8">
        <w:rPr>
          <w:rFonts w:ascii="Times New Roman" w:hAnsi="Times New Roman" w:cs="Times New Roman"/>
          <w:sz w:val="24"/>
          <w:szCs w:val="24"/>
        </w:rPr>
        <w:t xml:space="preserve"> known thermal summation models </w:t>
      </w:r>
      <w:r w:rsidR="00E958A8" w:rsidRPr="00A37EC8">
        <w:rPr>
          <w:rFonts w:ascii="Times New Roman" w:hAnsi="Times New Roman" w:cs="Times New Roman"/>
          <w:noProof/>
          <w:sz w:val="24"/>
          <w:szCs w:val="24"/>
        </w:rPr>
        <w:t xml:space="preserve">(Midgley &amp; Villet, 2009a; Velásquez &amp; Viloria, 2009;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14:paraId="30F169A4"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proofErr w:type="spellStart"/>
      <w:r w:rsidR="004718CC" w:rsidRPr="00A37EC8">
        <w:rPr>
          <w:rFonts w:ascii="Times New Roman" w:hAnsi="Times New Roman" w:cs="Times New Roman"/>
          <w:sz w:val="24"/>
          <w:szCs w:val="24"/>
        </w:rPr>
        <w:t>PMImin</w:t>
      </w:r>
      <w:proofErr w:type="spellEnd"/>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 xml:space="preserve">maggot ball like flies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r w:rsidR="007C0EED" w:rsidRPr="00A37EC8">
        <w:rPr>
          <w:rFonts w:ascii="Times New Roman" w:hAnsi="Times New Roman" w:cs="Times New Roman"/>
          <w:sz w:val="24"/>
          <w:szCs w:val="24"/>
        </w:rPr>
        <w:t>we</w:t>
      </w:r>
      <w:r w:rsidR="00840C62" w:rsidRPr="00A37EC8">
        <w:rPr>
          <w:rFonts w:ascii="Times New Roman" w:hAnsi="Times New Roman" w:cs="Times New Roman"/>
          <w:sz w:val="24"/>
          <w:szCs w:val="24"/>
        </w:rPr>
        <w:t xml:space="preserve"> think that the biggest 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proofErr w:type="spellStart"/>
      <w:r w:rsidR="000E3AC8" w:rsidRPr="00A37EC8">
        <w:rPr>
          <w:rFonts w:ascii="Times New Roman" w:hAnsi="Times New Roman" w:cs="Times New Roman"/>
          <w:sz w:val="24"/>
          <w:szCs w:val="24"/>
        </w:rPr>
        <w:t>PMImin</w:t>
      </w:r>
      <w:proofErr w:type="spellEnd"/>
      <w:r w:rsidR="000E3AC8" w:rsidRPr="00A37EC8">
        <w:rPr>
          <w:rFonts w:ascii="Times New Roman" w:hAnsi="Times New Roman" w:cs="Times New Roman"/>
          <w:sz w:val="24"/>
          <w:szCs w:val="24"/>
        </w:rPr>
        <w:t xml:space="preserve">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This 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could have been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etc.) and give biased estimate</w:t>
      </w:r>
      <w:r w:rsidR="00575657" w:rsidRPr="00A37EC8">
        <w:rPr>
          <w:rFonts w:ascii="Times New Roman" w:hAnsi="Times New Roman" w:cs="Times New Roman"/>
          <w:sz w:val="24"/>
          <w:szCs w:val="24"/>
        </w:rPr>
        <w:t xml:space="preserve"> (</w:t>
      </w:r>
      <w:proofErr w:type="spellStart"/>
      <w:r w:rsidR="00575657" w:rsidRPr="00A37EC8">
        <w:rPr>
          <w:rFonts w:ascii="Times New Roman" w:hAnsi="Times New Roman" w:cs="Times New Roman"/>
          <w:sz w:val="24"/>
          <w:szCs w:val="24"/>
        </w:rPr>
        <w:t>Šuláková</w:t>
      </w:r>
      <w:proofErr w:type="spellEnd"/>
      <w:r w:rsidR="00575657" w:rsidRPr="00A37EC8">
        <w:rPr>
          <w:rFonts w:ascii="Times New Roman" w:hAnsi="Times New Roman" w:cs="Times New Roman"/>
          <w:sz w:val="24"/>
          <w:szCs w:val="24"/>
        </w:rPr>
        <w:t xml:space="preserve"> 2014, pers. comm.)</w:t>
      </w:r>
      <w:r w:rsidR="00840C62" w:rsidRPr="00A37EC8">
        <w:rPr>
          <w:rFonts w:ascii="Times New Roman" w:hAnsi="Times New Roman" w:cs="Times New Roman"/>
          <w:sz w:val="24"/>
          <w:szCs w:val="24"/>
        </w:rPr>
        <w:t xml:space="preserve">. </w:t>
      </w:r>
    </w:p>
    <w:p w14:paraId="386E7B7D" w14:textId="77777777" w:rsidR="002478BF" w:rsidRPr="00A37EC8" w:rsidRDefault="00F31CDC">
      <w:pPr>
        <w:rPr>
          <w:rFonts w:ascii="Times New Roman" w:hAnsi="Times New Roman" w:cs="Times New Roman"/>
          <w:sz w:val="24"/>
          <w:szCs w:val="24"/>
        </w:rPr>
      </w:pPr>
      <w:r w:rsidRPr="00A37EC8">
        <w:rPr>
          <w:rFonts w:ascii="Times New Roman" w:hAnsi="Times New Roman" w:cs="Times New Roman"/>
          <w:sz w:val="24"/>
          <w:szCs w:val="24"/>
        </w:rPr>
        <w:t xml:space="preserve">As mentioned </w:t>
      </w:r>
      <w:r w:rsidR="00C85560" w:rsidRPr="00A37EC8">
        <w:rPr>
          <w:rFonts w:ascii="Times New Roman" w:hAnsi="Times New Roman" w:cs="Times New Roman"/>
          <w:sz w:val="24"/>
          <w:szCs w:val="24"/>
        </w:rPr>
        <w:t>above</w:t>
      </w:r>
      <w:r w:rsidR="002A2692"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 xml:space="preserve">statistically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hermal summation models are only</w:t>
      </w:r>
      <w:r w:rsidR="00914825"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known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of them</w:t>
      </w:r>
      <w:r w:rsidR="0062404F" w:rsidRPr="00A37EC8">
        <w:rPr>
          <w:rFonts w:ascii="Times New Roman" w:hAnsi="Times New Roman" w:cs="Times New Roman"/>
          <w:sz w:val="24"/>
          <w:szCs w:val="24"/>
        </w:rPr>
        <w:t xml:space="preserve"> </w:t>
      </w:r>
      <w:r w:rsidR="000E44D3" w:rsidRPr="00A37EC8">
        <w:rPr>
          <w:rFonts w:ascii="Times New Roman" w:hAnsi="Times New Roman" w:cs="Times New Roman"/>
          <w:sz w:val="24"/>
          <w:szCs w:val="24"/>
        </w:rPr>
        <w:t>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are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Castelnau</w:t>
      </w:r>
      <w:proofErr w:type="spellEnd"/>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proofErr w:type="spellStart"/>
      <w:r w:rsidR="00684346" w:rsidRPr="00A37EC8">
        <w:rPr>
          <w:rFonts w:ascii="Times New Roman" w:hAnsi="Times New Roman" w:cs="Times New Roman"/>
          <w:i/>
          <w:sz w:val="24"/>
          <w:szCs w:val="24"/>
        </w:rPr>
        <w:t>Oxelytrum</w:t>
      </w:r>
      <w:proofErr w:type="spellEnd"/>
      <w:r w:rsidR="00684346" w:rsidRPr="00A37EC8">
        <w:rPr>
          <w:rFonts w:ascii="Times New Roman" w:hAnsi="Times New Roman" w:cs="Times New Roman"/>
          <w:i/>
          <w:sz w:val="24"/>
          <w:szCs w:val="24"/>
        </w:rPr>
        <w:t xml:space="preserve"> </w:t>
      </w:r>
      <w:proofErr w:type="spellStart"/>
      <w:r w:rsidR="00684346" w:rsidRPr="00A37EC8">
        <w:rPr>
          <w:rFonts w:ascii="Times New Roman" w:hAnsi="Times New Roman" w:cs="Times New Roman"/>
          <w:i/>
          <w:sz w:val="24"/>
          <w:szCs w:val="24"/>
        </w:rPr>
        <w:t>discicolle</w:t>
      </w:r>
      <w:proofErr w:type="spellEnd"/>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Brullé</w:t>
      </w:r>
      <w:proofErr w:type="spellEnd"/>
      <w:r w:rsidR="00684346"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w:t>
      </w:r>
      <w:proofErr w:type="spellStart"/>
      <w:r w:rsidR="00684346" w:rsidRPr="00A37EC8">
        <w:rPr>
          <w:rFonts w:ascii="Times New Roman" w:hAnsi="Times New Roman" w:cs="Times New Roman"/>
          <w:i/>
          <w:sz w:val="24"/>
          <w:szCs w:val="24"/>
        </w:rPr>
        <w:t>discicolle</w:t>
      </w:r>
      <w:proofErr w:type="spellEnd"/>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xml:space="preserve">. This </w:t>
      </w:r>
      <w:r w:rsidR="003865AC" w:rsidRPr="00A37EC8">
        <w:rPr>
          <w:rFonts w:ascii="Times New Roman" w:hAnsi="Times New Roman" w:cs="Times New Roman"/>
          <w:sz w:val="24"/>
          <w:szCs w:val="24"/>
        </w:rPr>
        <w:t>leaves</w:t>
      </w:r>
      <w:r w:rsidR="00684346" w:rsidRPr="00A37EC8">
        <w:rPr>
          <w:rFonts w:ascii="Times New Roman" w:hAnsi="Times New Roman" w:cs="Times New Roman"/>
          <w:sz w:val="24"/>
          <w:szCs w:val="24"/>
        </w:rPr>
        <w:t xml:space="preserve"> 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r w:rsidR="00CF4E48" w:rsidRPr="00A37EC8">
        <w:rPr>
          <w:rFonts w:ascii="Times New Roman" w:hAnsi="Times New Roman" w:cs="Times New Roman"/>
          <w:sz w:val="24"/>
          <w:szCs w:val="24"/>
        </w:rPr>
        <w:t xml:space="preserve">without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known thermal summation model.</w:t>
      </w:r>
      <w:r w:rsidR="003865AC" w:rsidRPr="00A37EC8">
        <w:rPr>
          <w:rFonts w:ascii="Times New Roman" w:hAnsi="Times New Roman" w:cs="Times New Roman"/>
          <w:sz w:val="24"/>
          <w:szCs w:val="24"/>
        </w:rPr>
        <w:t xml:space="preserve"> </w:t>
      </w:r>
    </w:p>
    <w:p w14:paraId="01844C1F" w14:textId="77777777" w:rsidR="008838D5" w:rsidRPr="00A37EC8" w:rsidRDefault="008D235E" w:rsidP="00525BB6">
      <w:pPr>
        <w:rPr>
          <w:rFonts w:ascii="Times New Roman" w:hAnsi="Times New Roman" w:cs="Times New Roman"/>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r w:rsidR="008838D5" w:rsidRPr="00A37EC8">
        <w:rPr>
          <w:rFonts w:ascii="Times New Roman" w:hAnsi="Times New Roman" w:cs="Times New Roman"/>
          <w:sz w:val="24"/>
          <w:szCs w:val="24"/>
        </w:rPr>
        <w:t xml:space="preserve">to make a species available for use in legal investigation.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w:t>
      </w:r>
      <w:proofErr w:type="spellStart"/>
      <w:r w:rsidR="00113F67" w:rsidRPr="00A37EC8">
        <w:rPr>
          <w:rFonts w:ascii="Times New Roman" w:hAnsi="Times New Roman" w:cs="Times New Roman"/>
          <w:sz w:val="24"/>
          <w:szCs w:val="24"/>
        </w:rPr>
        <w:t>PMImin</w:t>
      </w:r>
      <w:proofErr w:type="spellEnd"/>
      <w:r w:rsidR="00113F67" w:rsidRPr="00A37EC8">
        <w:rPr>
          <w:rFonts w:ascii="Times New Roman" w:hAnsi="Times New Roman" w:cs="Times New Roman"/>
          <w:sz w:val="24"/>
          <w:szCs w:val="24"/>
        </w:rPr>
        <w:t xml:space="preserve"> estimates. B</w:t>
      </w:r>
      <w:r w:rsidR="003D3EA2" w:rsidRPr="00A37EC8">
        <w:rPr>
          <w:rFonts w:ascii="Times New Roman" w:hAnsi="Times New Roman" w:cs="Times New Roman"/>
          <w:sz w:val="24"/>
          <w:szCs w:val="24"/>
        </w:rPr>
        <w:t xml:space="preserve">ut </w:t>
      </w:r>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beetle larvae often </w:t>
      </w:r>
      <w:r w:rsidR="00CB1938" w:rsidRPr="00A37EC8">
        <w:rPr>
          <w:rFonts w:ascii="Times New Roman" w:hAnsi="Times New Roman" w:cs="Times New Roman"/>
          <w:sz w:val="24"/>
          <w:szCs w:val="24"/>
        </w:rPr>
        <w:t xml:space="preserve">lack </w:t>
      </w:r>
      <w:del w:id="63" w:author="pavel" w:date="2015-12-11T09:53:00Z">
        <w:r w:rsidR="00CB1938" w:rsidRPr="00A37EC8" w:rsidDel="007402BC">
          <w:rPr>
            <w:rFonts w:ascii="Times New Roman" w:hAnsi="Times New Roman" w:cs="Times New Roman"/>
            <w:sz w:val="24"/>
            <w:szCs w:val="24"/>
          </w:rPr>
          <w:delText xml:space="preserve">any </w:delText>
        </w:r>
      </w:del>
      <w:r w:rsidR="00CB1938" w:rsidRPr="00A37EC8">
        <w:rPr>
          <w:rFonts w:ascii="Times New Roman" w:hAnsi="Times New Roman" w:cs="Times New Roman"/>
          <w:sz w:val="24"/>
          <w:szCs w:val="24"/>
        </w:rPr>
        <w:t xml:space="preserve">morphological </w:t>
      </w:r>
      <w:r w:rsidR="00014F2B" w:rsidRPr="00A37EC8">
        <w:rPr>
          <w:rFonts w:ascii="Times New Roman" w:hAnsi="Times New Roman" w:cs="Times New Roman"/>
          <w:sz w:val="24"/>
          <w:szCs w:val="24"/>
        </w:rPr>
        <w:t>characters</w:t>
      </w:r>
      <w:ins w:id="64" w:author="pavel" w:date="2015-12-11T09:54:00Z">
        <w:r w:rsidR="007402BC">
          <w:rPr>
            <w:rFonts w:ascii="Times New Roman" w:hAnsi="Times New Roman" w:cs="Times New Roman"/>
            <w:sz w:val="24"/>
            <w:szCs w:val="24"/>
          </w:rPr>
          <w:t xml:space="preserve"> specific to particular instars</w:t>
        </w:r>
      </w:ins>
      <w:r w:rsidR="00476A13" w:rsidRPr="00A37EC8">
        <w:rPr>
          <w:rFonts w:ascii="Times New Roman" w:hAnsi="Times New Roman" w:cs="Times New Roman"/>
          <w:sz w:val="24"/>
          <w:szCs w:val="24"/>
        </w:rPr>
        <w:t>, which would allow such identification</w:t>
      </w:r>
      <w:ins w:id="65" w:author="pavel" w:date="2015-12-11T10:01:00Z">
        <w:r w:rsidR="007402BC">
          <w:rPr>
            <w:rFonts w:ascii="Times New Roman" w:hAnsi="Times New Roman" w:cs="Times New Roman"/>
            <w:sz w:val="24"/>
            <w:szCs w:val="24"/>
          </w:rPr>
          <w:t xml:space="preserve"> </w:t>
        </w:r>
        <w:r w:rsidR="007402BC" w:rsidRPr="00A37EC8">
          <w:rPr>
            <w:rFonts w:ascii="Times New Roman" w:hAnsi="Times New Roman" w:cs="Times New Roman"/>
            <w:noProof/>
            <w:sz w:val="24"/>
            <w:szCs w:val="24"/>
          </w:rPr>
          <w:t>(Velásquez &amp; Viloria, 2009)</w:t>
        </w:r>
      </w:ins>
      <w:r w:rsidR="00113F67" w:rsidRPr="00A37EC8">
        <w:rPr>
          <w:rFonts w:ascii="Times New Roman" w:hAnsi="Times New Roman" w:cs="Times New Roman"/>
          <w:sz w:val="24"/>
          <w:szCs w:val="24"/>
        </w:rPr>
        <w:t>.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ins w:id="66" w:author="Jakubec Pavel" w:date="2015-12-14T11:00:00Z">
        <w:r w:rsidR="001C2534">
          <w:rPr>
            <w:rFonts w:ascii="Times New Roman" w:hAnsi="Times New Roman" w:cs="Times New Roman"/>
            <w:sz w:val="24"/>
            <w:szCs w:val="24"/>
          </w:rPr>
          <w:t xml:space="preserve">for number of them </w:t>
        </w:r>
      </w:ins>
      <w:r w:rsidR="00E958A8" w:rsidRPr="00A37EC8">
        <w:rPr>
          <w:rFonts w:ascii="Times New Roman" w:hAnsi="Times New Roman" w:cs="Times New Roman"/>
          <w:noProof/>
          <w:sz w:val="24"/>
          <w:szCs w:val="24"/>
        </w:rPr>
        <w:t>(Midgley &amp; Villet, 2009b; Velásquez &amp; Viloria, 2010; Fratczak &amp; Matuszewski, 2014)</w:t>
      </w:r>
      <w:ins w:id="67" w:author="pavel" w:date="2015-12-11T10:03:00Z">
        <w:r w:rsidR="00525BB6">
          <w:rPr>
            <w:rFonts w:ascii="Times New Roman" w:hAnsi="Times New Roman" w:cs="Times New Roman"/>
            <w:noProof/>
            <w:sz w:val="24"/>
            <w:szCs w:val="24"/>
          </w:rPr>
          <w:t xml:space="preserve">. </w:t>
        </w:r>
      </w:ins>
      <w:ins w:id="68" w:author="Jakubec Pavel" w:date="2015-12-14T11:02:00Z">
        <w:r w:rsidR="001C2534">
          <w:rPr>
            <w:rFonts w:ascii="Times New Roman" w:hAnsi="Times New Roman" w:cs="Times New Roman"/>
            <w:noProof/>
            <w:sz w:val="24"/>
            <w:szCs w:val="24"/>
          </w:rPr>
          <w:t xml:space="preserve">These models should cover </w:t>
        </w:r>
      </w:ins>
      <w:ins w:id="69" w:author="Jakubec Pavel" w:date="2015-12-14T11:08:00Z">
        <w:r w:rsidR="001C2534">
          <w:rPr>
            <w:rFonts w:ascii="Times New Roman" w:hAnsi="Times New Roman" w:cs="Times New Roman"/>
            <w:noProof/>
            <w:sz w:val="24"/>
            <w:szCs w:val="24"/>
          </w:rPr>
          <w:t xml:space="preserve">large </w:t>
        </w:r>
      </w:ins>
      <w:ins w:id="70" w:author="Jakubec Pavel" w:date="2015-12-14T11:02:00Z">
        <w:r w:rsidR="001C2534">
          <w:rPr>
            <w:rFonts w:ascii="Times New Roman" w:hAnsi="Times New Roman" w:cs="Times New Roman"/>
            <w:noProof/>
            <w:sz w:val="24"/>
            <w:szCs w:val="24"/>
          </w:rPr>
          <w:t xml:space="preserve">morphological </w:t>
        </w:r>
        <w:r w:rsidR="001C2534">
          <w:rPr>
            <w:rFonts w:ascii="Times New Roman" w:hAnsi="Times New Roman" w:cs="Times New Roman"/>
            <w:noProof/>
            <w:sz w:val="24"/>
            <w:szCs w:val="24"/>
          </w:rPr>
          <w:lastRenderedPageBreak/>
          <w:t xml:space="preserve">variability of </w:t>
        </w:r>
      </w:ins>
      <w:ins w:id="71" w:author="Jakubec Pavel" w:date="2015-12-14T11:05:00Z">
        <w:r w:rsidR="001C2534">
          <w:rPr>
            <w:rFonts w:ascii="Times New Roman" w:hAnsi="Times New Roman" w:cs="Times New Roman"/>
            <w:noProof/>
            <w:sz w:val="24"/>
            <w:szCs w:val="24"/>
          </w:rPr>
          <w:t xml:space="preserve">the </w:t>
        </w:r>
      </w:ins>
      <w:ins w:id="72" w:author="Jakubec Pavel" w:date="2015-12-14T11:04:00Z">
        <w:r w:rsidR="001C2534">
          <w:rPr>
            <w:rFonts w:ascii="Times New Roman" w:hAnsi="Times New Roman" w:cs="Times New Roman"/>
            <w:noProof/>
            <w:sz w:val="24"/>
            <w:szCs w:val="24"/>
          </w:rPr>
          <w:t>size based</w:t>
        </w:r>
      </w:ins>
      <w:ins w:id="73" w:author="Jakubec Pavel" w:date="2015-12-14T11:02:00Z">
        <w:r w:rsidR="001C2534">
          <w:rPr>
            <w:rFonts w:ascii="Times New Roman" w:hAnsi="Times New Roman" w:cs="Times New Roman"/>
            <w:noProof/>
            <w:sz w:val="24"/>
            <w:szCs w:val="24"/>
          </w:rPr>
          <w:t xml:space="preserve"> characters, which are commonly reported in morphological descriptions</w:t>
        </w:r>
      </w:ins>
      <w:ins w:id="74" w:author="Jakubec Pavel" w:date="2015-12-14T11:04:00Z">
        <w:r w:rsidR="001C2534">
          <w:rPr>
            <w:rFonts w:ascii="Times New Roman" w:hAnsi="Times New Roman" w:cs="Times New Roman"/>
            <w:noProof/>
            <w:sz w:val="24"/>
            <w:szCs w:val="24"/>
          </w:rPr>
          <w:t xml:space="preserve">, but </w:t>
        </w:r>
      </w:ins>
      <w:ins w:id="75" w:author="Jakubec Pavel" w:date="2015-12-14T11:08:00Z">
        <w:r w:rsidR="001C2534">
          <w:rPr>
            <w:rFonts w:ascii="Times New Roman" w:hAnsi="Times New Roman" w:cs="Times New Roman"/>
            <w:noProof/>
            <w:sz w:val="24"/>
            <w:szCs w:val="24"/>
          </w:rPr>
          <w:t>based on few specimens</w:t>
        </w:r>
      </w:ins>
      <w:ins w:id="76" w:author="Jakubec Pavel" w:date="2015-12-14T11:02:00Z">
        <w:r w:rsidR="001C2534">
          <w:rPr>
            <w:rFonts w:ascii="Times New Roman" w:hAnsi="Times New Roman" w:cs="Times New Roman"/>
            <w:noProof/>
            <w:sz w:val="24"/>
            <w:szCs w:val="24"/>
          </w:rPr>
          <w:t xml:space="preserve">. </w:t>
        </w:r>
      </w:ins>
      <w:ins w:id="77" w:author="Jakubec Pavel" w:date="2015-12-14T11:08:00Z">
        <w:r w:rsidR="001C2534" w:rsidRPr="00A37EC8">
          <w:rPr>
            <w:rFonts w:ascii="Times New Roman" w:hAnsi="Times New Roman" w:cs="Times New Roman"/>
            <w:noProof/>
            <w:sz w:val="24"/>
            <w:szCs w:val="24"/>
          </w:rPr>
          <w:t xml:space="preserve">Midgley &amp; Villet </w:t>
        </w:r>
      </w:ins>
      <w:ins w:id="78" w:author="Jakubec Pavel" w:date="2015-12-14T11:09:00Z">
        <w:r w:rsidR="001C2534">
          <w:rPr>
            <w:rFonts w:ascii="Times New Roman" w:hAnsi="Times New Roman" w:cs="Times New Roman"/>
            <w:noProof/>
            <w:sz w:val="24"/>
            <w:szCs w:val="24"/>
          </w:rPr>
          <w:t>(</w:t>
        </w:r>
      </w:ins>
      <w:ins w:id="79" w:author="Jakubec Pavel" w:date="2015-12-14T11:08:00Z">
        <w:r w:rsidR="001C2534" w:rsidRPr="00A37EC8">
          <w:rPr>
            <w:rFonts w:ascii="Times New Roman" w:hAnsi="Times New Roman" w:cs="Times New Roman"/>
            <w:noProof/>
            <w:sz w:val="24"/>
            <w:szCs w:val="24"/>
          </w:rPr>
          <w:t>2009b</w:t>
        </w:r>
      </w:ins>
      <w:ins w:id="80" w:author="Jakubec Pavel" w:date="2015-12-14T11:09:00Z">
        <w:r w:rsidR="001C2534">
          <w:rPr>
            <w:rFonts w:ascii="Times New Roman" w:hAnsi="Times New Roman" w:cs="Times New Roman"/>
            <w:noProof/>
            <w:sz w:val="24"/>
            <w:szCs w:val="24"/>
          </w:rPr>
          <w:t>),</w:t>
        </w:r>
      </w:ins>
      <w:ins w:id="81" w:author="Jakubec Pavel" w:date="2015-12-14T11:08:00Z">
        <w:r w:rsidR="001C2534">
          <w:rPr>
            <w:rFonts w:ascii="Times New Roman" w:hAnsi="Times New Roman" w:cs="Times New Roman"/>
            <w:noProof/>
            <w:sz w:val="24"/>
            <w:szCs w:val="24"/>
          </w:rPr>
          <w:t xml:space="preserve"> Velásquez &amp; Viloria</w:t>
        </w:r>
        <w:r w:rsidR="001C2534" w:rsidRPr="00A37EC8">
          <w:rPr>
            <w:rFonts w:ascii="Times New Roman" w:hAnsi="Times New Roman" w:cs="Times New Roman"/>
            <w:noProof/>
            <w:sz w:val="24"/>
            <w:szCs w:val="24"/>
          </w:rPr>
          <w:t xml:space="preserve"> </w:t>
        </w:r>
      </w:ins>
      <w:ins w:id="82" w:author="Jakubec Pavel" w:date="2015-12-14T11:09:00Z">
        <w:r w:rsidR="001C2534">
          <w:rPr>
            <w:rFonts w:ascii="Times New Roman" w:hAnsi="Times New Roman" w:cs="Times New Roman"/>
            <w:noProof/>
            <w:sz w:val="24"/>
            <w:szCs w:val="24"/>
          </w:rPr>
          <w:t>(</w:t>
        </w:r>
      </w:ins>
      <w:ins w:id="83" w:author="Jakubec Pavel" w:date="2015-12-14T11:08:00Z">
        <w:r w:rsidR="001C2534" w:rsidRPr="00A37EC8">
          <w:rPr>
            <w:rFonts w:ascii="Times New Roman" w:hAnsi="Times New Roman" w:cs="Times New Roman"/>
            <w:noProof/>
            <w:sz w:val="24"/>
            <w:szCs w:val="24"/>
          </w:rPr>
          <w:t>2010</w:t>
        </w:r>
      </w:ins>
      <w:ins w:id="84" w:author="Jakubec Pavel" w:date="2015-12-14T11:09:00Z">
        <w:r w:rsidR="001C2534">
          <w:rPr>
            <w:rFonts w:ascii="Times New Roman" w:hAnsi="Times New Roman" w:cs="Times New Roman"/>
            <w:noProof/>
            <w:sz w:val="24"/>
            <w:szCs w:val="24"/>
          </w:rPr>
          <w:t>) and</w:t>
        </w:r>
      </w:ins>
      <w:ins w:id="85" w:author="Jakubec Pavel" w:date="2015-12-14T11:08:00Z">
        <w:r w:rsidR="001C2534" w:rsidRPr="00A37EC8">
          <w:rPr>
            <w:rFonts w:ascii="Times New Roman" w:hAnsi="Times New Roman" w:cs="Times New Roman"/>
            <w:noProof/>
            <w:sz w:val="24"/>
            <w:szCs w:val="24"/>
          </w:rPr>
          <w:t xml:space="preserve"> Fratczak &amp; Matuszewski </w:t>
        </w:r>
      </w:ins>
      <w:ins w:id="86" w:author="Jakubec Pavel" w:date="2015-12-14T11:09:00Z">
        <w:r w:rsidR="001C2534">
          <w:rPr>
            <w:rFonts w:ascii="Times New Roman" w:hAnsi="Times New Roman" w:cs="Times New Roman"/>
            <w:noProof/>
            <w:sz w:val="24"/>
            <w:szCs w:val="24"/>
          </w:rPr>
          <w:t>(</w:t>
        </w:r>
      </w:ins>
      <w:ins w:id="87" w:author="Jakubec Pavel" w:date="2015-12-14T11:08:00Z">
        <w:r w:rsidR="001C2534" w:rsidRPr="00A37EC8">
          <w:rPr>
            <w:rFonts w:ascii="Times New Roman" w:hAnsi="Times New Roman" w:cs="Times New Roman"/>
            <w:noProof/>
            <w:sz w:val="24"/>
            <w:szCs w:val="24"/>
          </w:rPr>
          <w:t>2014</w:t>
        </w:r>
      </w:ins>
      <w:ins w:id="88" w:author="Jakubec Pavel" w:date="2015-12-14T11:09:00Z">
        <w:r w:rsidR="001C2534">
          <w:rPr>
            <w:rFonts w:ascii="Times New Roman" w:hAnsi="Times New Roman" w:cs="Times New Roman"/>
            <w:noProof/>
            <w:sz w:val="24"/>
            <w:szCs w:val="24"/>
          </w:rPr>
          <w:t>)</w:t>
        </w:r>
      </w:ins>
      <w:ins w:id="89" w:author="pavel" w:date="2015-12-11T10:03:00Z">
        <w:del w:id="90" w:author="Jakubec Pavel" w:date="2015-12-14T11:08:00Z">
          <w:r w:rsidR="00525BB6" w:rsidDel="001C2534">
            <w:rPr>
              <w:rFonts w:ascii="Times New Roman" w:hAnsi="Times New Roman" w:cs="Times New Roman"/>
              <w:noProof/>
              <w:sz w:val="24"/>
              <w:szCs w:val="24"/>
            </w:rPr>
            <w:delText xml:space="preserve">All these papers </w:delText>
          </w:r>
        </w:del>
        <w:r w:rsidR="00525BB6">
          <w:rPr>
            <w:rFonts w:ascii="Times New Roman" w:hAnsi="Times New Roman" w:cs="Times New Roman"/>
            <w:noProof/>
            <w:sz w:val="24"/>
            <w:szCs w:val="24"/>
          </w:rPr>
          <w:t>identified body length of larvae as inaccuret</w:t>
        </w:r>
        <w:del w:id="91" w:author="Jakubec Pavel" w:date="2015-12-14T11:09:00Z">
          <w:r w:rsidR="00525BB6" w:rsidDel="001C2534">
            <w:rPr>
              <w:rFonts w:ascii="Times New Roman" w:hAnsi="Times New Roman" w:cs="Times New Roman"/>
              <w:noProof/>
              <w:sz w:val="24"/>
              <w:szCs w:val="24"/>
            </w:rPr>
            <w:delText>a</w:delText>
          </w:r>
        </w:del>
      </w:ins>
      <w:ins w:id="92" w:author="Jakubec Pavel" w:date="2015-12-14T11:09:00Z">
        <w:r w:rsidR="001C2534">
          <w:rPr>
            <w:rFonts w:ascii="Times New Roman" w:hAnsi="Times New Roman" w:cs="Times New Roman"/>
            <w:noProof/>
            <w:sz w:val="24"/>
            <w:szCs w:val="24"/>
          </w:rPr>
          <w:t>e</w:t>
        </w:r>
      </w:ins>
      <w:ins w:id="93" w:author="pavel" w:date="2015-12-11T10:03:00Z">
        <w:r w:rsidR="00525BB6">
          <w:rPr>
            <w:rFonts w:ascii="Times New Roman" w:hAnsi="Times New Roman" w:cs="Times New Roman"/>
            <w:noProof/>
            <w:sz w:val="24"/>
            <w:szCs w:val="24"/>
          </w:rPr>
          <w:t xml:space="preserve"> and unrealiable character for instar determination and</w:t>
        </w:r>
      </w:ins>
      <w:ins w:id="94" w:author="pavel" w:date="2015-12-11T10:08:00Z">
        <w:r w:rsidR="00525BB6">
          <w:rPr>
            <w:rFonts w:ascii="Times New Roman" w:hAnsi="Times New Roman" w:cs="Times New Roman"/>
            <w:noProof/>
            <w:sz w:val="24"/>
            <w:szCs w:val="24"/>
          </w:rPr>
          <w:t xml:space="preserve"> they</w:t>
        </w:r>
      </w:ins>
      <w:ins w:id="95" w:author="pavel" w:date="2015-12-11T10:03:00Z">
        <w:r w:rsidR="00525BB6">
          <w:rPr>
            <w:rFonts w:ascii="Times New Roman" w:hAnsi="Times New Roman" w:cs="Times New Roman"/>
            <w:noProof/>
            <w:sz w:val="24"/>
            <w:szCs w:val="24"/>
          </w:rPr>
          <w:t xml:space="preserve"> proposed number of other </w:t>
        </w:r>
      </w:ins>
      <w:ins w:id="96" w:author="pavel" w:date="2015-12-11T10:08:00Z">
        <w:r w:rsidR="00525BB6">
          <w:rPr>
            <w:rFonts w:ascii="Times New Roman" w:hAnsi="Times New Roman" w:cs="Times New Roman"/>
            <w:noProof/>
            <w:sz w:val="24"/>
            <w:szCs w:val="24"/>
          </w:rPr>
          <w:t xml:space="preserve">size based </w:t>
        </w:r>
      </w:ins>
      <w:ins w:id="97" w:author="pavel" w:date="2015-12-11T10:03:00Z">
        <w:r w:rsidR="00525BB6">
          <w:rPr>
            <w:rFonts w:ascii="Times New Roman" w:hAnsi="Times New Roman" w:cs="Times New Roman"/>
            <w:noProof/>
            <w:sz w:val="24"/>
            <w:szCs w:val="24"/>
          </w:rPr>
          <w:t>characters to use instead.</w:t>
        </w:r>
      </w:ins>
      <w:ins w:id="98" w:author="pavel" w:date="2015-12-11T10:09:00Z">
        <w:r w:rsidR="00525BB6">
          <w:rPr>
            <w:rFonts w:ascii="Times New Roman" w:hAnsi="Times New Roman" w:cs="Times New Roman"/>
            <w:noProof/>
            <w:sz w:val="24"/>
            <w:szCs w:val="24"/>
          </w:rPr>
          <w:t xml:space="preserve"> Despite some problems with methodology of those papers these characters are available</w:t>
        </w:r>
      </w:ins>
      <w:del w:id="99" w:author="pavel" w:date="2015-12-11T10:10:00Z">
        <w:r w:rsidR="0031268B" w:rsidRPr="00A37EC8" w:rsidDel="00525BB6">
          <w:rPr>
            <w:rFonts w:ascii="Times New Roman" w:hAnsi="Times New Roman" w:cs="Times New Roman"/>
            <w:sz w:val="24"/>
            <w:szCs w:val="24"/>
          </w:rPr>
          <w:delText>, but larval instars of</w:delText>
        </w:r>
      </w:del>
      <w:r w:rsidR="0031268B" w:rsidRPr="00A37EC8">
        <w:rPr>
          <w:rFonts w:ascii="Times New Roman" w:hAnsi="Times New Roman" w:cs="Times New Roman"/>
          <w:sz w:val="24"/>
          <w:szCs w:val="24"/>
        </w:rPr>
        <w:t xml:space="preserve"> only </w:t>
      </w:r>
      <w:ins w:id="100" w:author="pavel" w:date="2015-12-11T10:10:00Z">
        <w:r w:rsidR="00525BB6">
          <w:rPr>
            <w:rFonts w:ascii="Times New Roman" w:hAnsi="Times New Roman" w:cs="Times New Roman"/>
            <w:sz w:val="24"/>
            <w:szCs w:val="24"/>
          </w:rPr>
          <w:t xml:space="preserve">for </w:t>
        </w:r>
      </w:ins>
      <w:r w:rsidR="0031268B" w:rsidRPr="00A37EC8">
        <w:rPr>
          <w:rFonts w:ascii="Times New Roman" w:hAnsi="Times New Roman" w:cs="Times New Roman"/>
          <w:sz w:val="24"/>
          <w:szCs w:val="24"/>
        </w:rPr>
        <w:t>two European species</w:t>
      </w:r>
      <w:del w:id="101" w:author="pavel" w:date="2015-12-11T10:11:00Z">
        <w:r w:rsidR="0031268B" w:rsidRPr="00A37EC8" w:rsidDel="00525BB6">
          <w:rPr>
            <w:rFonts w:ascii="Times New Roman" w:hAnsi="Times New Roman" w:cs="Times New Roman"/>
            <w:sz w:val="24"/>
            <w:szCs w:val="24"/>
          </w:rPr>
          <w:delText xml:space="preserve"> can be identified in this way</w:delText>
        </w:r>
      </w:del>
      <w:r w:rsidR="0031268B" w:rsidRPr="00A37EC8">
        <w:rPr>
          <w:rFonts w:ascii="Times New Roman" w:hAnsi="Times New Roman" w:cs="Times New Roman"/>
          <w:sz w:val="24"/>
          <w:szCs w:val="24"/>
        </w:rPr>
        <w:t xml:space="preserve">, namely </w:t>
      </w:r>
      <w:proofErr w:type="spellStart"/>
      <w:r w:rsidR="0031268B" w:rsidRPr="00A37EC8">
        <w:rPr>
          <w:rFonts w:ascii="Times New Roman" w:hAnsi="Times New Roman" w:cs="Times New Roman"/>
          <w:i/>
          <w:sz w:val="24"/>
          <w:szCs w:val="24"/>
        </w:rPr>
        <w:t>Necrodes</w:t>
      </w:r>
      <w:proofErr w:type="spellEnd"/>
      <w:r w:rsidR="0031268B" w:rsidRPr="00A37EC8">
        <w:rPr>
          <w:rFonts w:ascii="Times New Roman" w:hAnsi="Times New Roman" w:cs="Times New Roman"/>
          <w:sz w:val="24"/>
          <w:szCs w:val="24"/>
        </w:rPr>
        <w:t xml:space="preserve"> </w:t>
      </w:r>
      <w:proofErr w:type="spellStart"/>
      <w:r w:rsidR="0031268B" w:rsidRPr="00A37EC8">
        <w:rPr>
          <w:rFonts w:ascii="Times New Roman" w:hAnsi="Times New Roman" w:cs="Times New Roman"/>
          <w:i/>
          <w:sz w:val="24"/>
          <w:szCs w:val="24"/>
        </w:rPr>
        <w:t>littoralis</w:t>
      </w:r>
      <w:proofErr w:type="spellEnd"/>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proofErr w:type="spellStart"/>
      <w:r w:rsidR="0031268B" w:rsidRPr="00A37EC8">
        <w:rPr>
          <w:rFonts w:ascii="Times New Roman" w:hAnsi="Times New Roman" w:cs="Times New Roman"/>
          <w:i/>
          <w:sz w:val="24"/>
          <w:szCs w:val="24"/>
        </w:rPr>
        <w:t>Creophilus</w:t>
      </w:r>
      <w:proofErr w:type="spellEnd"/>
      <w:r w:rsidR="0031268B" w:rsidRPr="00A37EC8">
        <w:rPr>
          <w:rFonts w:ascii="Times New Roman" w:hAnsi="Times New Roman" w:cs="Times New Roman"/>
          <w:sz w:val="24"/>
          <w:szCs w:val="24"/>
        </w:rPr>
        <w:t xml:space="preserve"> </w:t>
      </w:r>
      <w:proofErr w:type="spellStart"/>
      <w:r w:rsidR="0031268B" w:rsidRPr="00A37EC8">
        <w:rPr>
          <w:rFonts w:ascii="Times New Roman" w:hAnsi="Times New Roman" w:cs="Times New Roman"/>
          <w:i/>
          <w:sz w:val="24"/>
          <w:szCs w:val="24"/>
        </w:rPr>
        <w:t>maxillosus</w:t>
      </w:r>
      <w:proofErr w:type="spellEnd"/>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w:t>
      </w:r>
      <w:proofErr w:type="spellStart"/>
      <w:r w:rsidR="0031268B" w:rsidRPr="00A37EC8">
        <w:rPr>
          <w:rFonts w:ascii="Times New Roman" w:hAnsi="Times New Roman" w:cs="Times New Roman"/>
          <w:sz w:val="24"/>
          <w:szCs w:val="24"/>
        </w:rPr>
        <w:t>Staphylinidae</w:t>
      </w:r>
      <w:proofErr w:type="spellEnd"/>
      <w:r w:rsidR="0031268B" w:rsidRPr="00A37EC8">
        <w:rPr>
          <w:rFonts w:ascii="Times New Roman" w:hAnsi="Times New Roman" w:cs="Times New Roman"/>
          <w:sz w:val="24"/>
          <w:szCs w:val="24"/>
        </w:rPr>
        <w:t xml:space="preserv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ins w:id="102" w:author="Jakubec Pavel" w:date="2015-12-14T11:00:00Z">
        <w:r w:rsidR="001C2534">
          <w:rPr>
            <w:rFonts w:ascii="Times New Roman" w:hAnsi="Times New Roman" w:cs="Times New Roman"/>
            <w:sz w:val="24"/>
            <w:szCs w:val="24"/>
          </w:rPr>
          <w:t xml:space="preserve"> </w:t>
        </w:r>
      </w:ins>
    </w:p>
    <w:p w14:paraId="4B68EF58" w14:textId="77777777"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(see 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proofErr w:type="spellStart"/>
      <w:r w:rsidR="009813AC" w:rsidRPr="00A37EC8">
        <w:rPr>
          <w:rFonts w:ascii="Times New Roman" w:hAnsi="Times New Roman" w:cs="Times New Roman"/>
          <w:sz w:val="24"/>
          <w:szCs w:val="24"/>
        </w:rPr>
        <w:t>saprophagous</w:t>
      </w:r>
      <w:proofErr w:type="spellEnd"/>
      <w:r w:rsidR="009813AC"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w:t>
      </w:r>
      <w:proofErr w:type="spellStart"/>
      <w:r w:rsidR="00B55F50" w:rsidRPr="00A37EC8">
        <w:rPr>
          <w:rFonts w:ascii="Times New Roman" w:hAnsi="Times New Roman" w:cs="Times New Roman"/>
          <w:sz w:val="24"/>
          <w:szCs w:val="24"/>
        </w:rPr>
        <w:t>Leiodidae</w:t>
      </w:r>
      <w:proofErr w:type="spellEnd"/>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genus </w:t>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14:paraId="13B2D1A6" w14:textId="77777777" w:rsidR="007522C3" w:rsidRPr="00A37EC8" w:rsidRDefault="007522C3" w:rsidP="007522C3">
      <w:pPr>
        <w:rPr>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this beetle were properly described recently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also DNA barcode for </w:t>
      </w:r>
      <w:r w:rsidR="001A48A5" w:rsidRPr="00A37EC8">
        <w:rPr>
          <w:rFonts w:ascii="Times New Roman" w:hAnsi="Times New Roman" w:cs="Times New Roman"/>
          <w:sz w:val="24"/>
          <w:szCs w:val="24"/>
        </w:rPr>
        <w:t xml:space="preserve">possible 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p>
    <w:p w14:paraId="4E21819B" w14:textId="01A15138" w:rsidR="005A51CE" w:rsidRPr="00A37EC8" w:rsidRDefault="00B80FB6">
      <w:pPr>
        <w:rPr>
          <w:rFonts w:ascii="Times New Roman" w:hAnsi="Times New Roman" w:cs="Times New Roman"/>
          <w:sz w:val="24"/>
          <w:szCs w:val="24"/>
        </w:rPr>
      </w:pPr>
      <w:r w:rsidRPr="00A37EC8">
        <w:rPr>
          <w:rFonts w:ascii="Times New Roman" w:hAnsi="Times New Roman" w:cs="Times New Roman"/>
          <w:sz w:val="24"/>
          <w:szCs w:val="24"/>
        </w:rPr>
        <w:t xml:space="preserve">Instar determination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larvae is also </w:t>
      </w:r>
      <w:del w:id="103" w:author="Jakubec Pavel" w:date="2015-12-15T18:27:00Z">
        <w:r w:rsidRPr="00A37EC8" w:rsidDel="00897B09">
          <w:rPr>
            <w:rFonts w:ascii="Times New Roman" w:hAnsi="Times New Roman" w:cs="Times New Roman"/>
            <w:sz w:val="24"/>
            <w:szCs w:val="24"/>
          </w:rPr>
          <w:delText xml:space="preserve">partially </w:delText>
        </w:r>
      </w:del>
      <w:r w:rsidRPr="00A37EC8">
        <w:rPr>
          <w:rFonts w:ascii="Times New Roman" w:hAnsi="Times New Roman" w:cs="Times New Roman"/>
          <w:sz w:val="24"/>
          <w:szCs w:val="24"/>
        </w:rPr>
        <w:t xml:space="preserve">possible thanks to </w:t>
      </w:r>
      <w:del w:id="104" w:author="Jakubec Pavel" w:date="2015-12-15T18:27:00Z">
        <w:r w:rsidRPr="00A37EC8" w:rsidDel="00897B09">
          <w:rPr>
            <w:rFonts w:ascii="Times New Roman" w:hAnsi="Times New Roman" w:cs="Times New Roman"/>
            <w:noProof/>
            <w:sz w:val="24"/>
            <w:szCs w:val="24"/>
          </w:rPr>
          <w:delText>(</w:delText>
        </w:r>
      </w:del>
      <w:r w:rsidRPr="00A37EC8">
        <w:rPr>
          <w:rFonts w:ascii="Times New Roman" w:hAnsi="Times New Roman" w:cs="Times New Roman"/>
          <w:noProof/>
          <w:sz w:val="24"/>
          <w:szCs w:val="24"/>
        </w:rPr>
        <w:t>Kilian &amp; Mądra</w:t>
      </w:r>
      <w:del w:id="105" w:author="Jakubec Pavel" w:date="2015-12-15T18:27:00Z">
        <w:r w:rsidRPr="00A37EC8" w:rsidDel="00897B09">
          <w:rPr>
            <w:rFonts w:ascii="Times New Roman" w:hAnsi="Times New Roman" w:cs="Times New Roman"/>
            <w:noProof/>
            <w:sz w:val="24"/>
            <w:szCs w:val="24"/>
          </w:rPr>
          <w:delText>,</w:delText>
        </w:r>
      </w:del>
      <w:r w:rsidRPr="00A37EC8">
        <w:rPr>
          <w:rFonts w:ascii="Times New Roman" w:hAnsi="Times New Roman" w:cs="Times New Roman"/>
          <w:noProof/>
          <w:sz w:val="24"/>
          <w:szCs w:val="24"/>
        </w:rPr>
        <w:t xml:space="preserve"> </w:t>
      </w:r>
      <w:ins w:id="106" w:author="Jakubec Pavel" w:date="2015-12-15T18:28:00Z">
        <w:r w:rsidR="00897B09">
          <w:rPr>
            <w:rFonts w:ascii="Times New Roman" w:hAnsi="Times New Roman" w:cs="Times New Roman"/>
            <w:noProof/>
            <w:sz w:val="24"/>
            <w:szCs w:val="24"/>
          </w:rPr>
          <w:t>(</w:t>
        </w:r>
      </w:ins>
      <w:r w:rsidRPr="00A37EC8">
        <w:rPr>
          <w:rFonts w:ascii="Times New Roman" w:hAnsi="Times New Roman" w:cs="Times New Roman"/>
          <w:noProof/>
          <w:sz w:val="24"/>
          <w:szCs w:val="24"/>
        </w:rPr>
        <w:t>2015)</w:t>
      </w:r>
      <w:r w:rsidRPr="00A37EC8">
        <w:rPr>
          <w:rFonts w:ascii="Times New Roman" w:hAnsi="Times New Roman" w:cs="Times New Roman"/>
          <w:sz w:val="24"/>
          <w:szCs w:val="24"/>
        </w:rPr>
        <w:t xml:space="preserve">, but </w:t>
      </w:r>
      <w:ins w:id="107" w:author="Jakubec Pavel" w:date="2015-12-15T18:42:00Z">
        <w:r w:rsidR="00630A68">
          <w:rPr>
            <w:rFonts w:ascii="Times New Roman" w:hAnsi="Times New Roman" w:cs="Times New Roman"/>
            <w:sz w:val="24"/>
            <w:szCs w:val="24"/>
          </w:rPr>
          <w:t xml:space="preserve">its </w:t>
        </w:r>
      </w:ins>
      <w:ins w:id="108" w:author="Jakubec Pavel" w:date="2015-12-15T18:37:00Z">
        <w:r w:rsidR="00630A68">
          <w:rPr>
            <w:rFonts w:ascii="Times New Roman" w:hAnsi="Times New Roman" w:cs="Times New Roman"/>
            <w:sz w:val="24"/>
            <w:szCs w:val="24"/>
          </w:rPr>
          <w:t xml:space="preserve">natural </w:t>
        </w:r>
      </w:ins>
      <w:ins w:id="109" w:author="Jakubec Pavel" w:date="2015-12-15T18:36:00Z">
        <w:r w:rsidR="00630A68">
          <w:rPr>
            <w:rFonts w:ascii="Times New Roman" w:hAnsi="Times New Roman" w:cs="Times New Roman"/>
            <w:sz w:val="24"/>
            <w:szCs w:val="24"/>
          </w:rPr>
          <w:t xml:space="preserve">variability </w:t>
        </w:r>
      </w:ins>
      <w:ins w:id="110" w:author="Jakubec Pavel" w:date="2015-12-15T18:40:00Z">
        <w:r w:rsidR="00630A68">
          <w:rPr>
            <w:rFonts w:ascii="Times New Roman" w:hAnsi="Times New Roman" w:cs="Times New Roman"/>
            <w:sz w:val="24"/>
            <w:szCs w:val="24"/>
          </w:rPr>
          <w:t xml:space="preserve">was not covered in </w:t>
        </w:r>
      </w:ins>
      <w:ins w:id="111" w:author="Jakubec Pavel" w:date="2015-12-15T18:42:00Z">
        <w:r w:rsidR="00630A68">
          <w:rPr>
            <w:rFonts w:ascii="Times New Roman" w:hAnsi="Times New Roman" w:cs="Times New Roman"/>
            <w:sz w:val="24"/>
            <w:szCs w:val="24"/>
          </w:rPr>
          <w:t xml:space="preserve">the </w:t>
        </w:r>
      </w:ins>
      <w:ins w:id="112" w:author="Jakubec Pavel" w:date="2015-12-15T18:40:00Z">
        <w:r w:rsidR="00630A68">
          <w:rPr>
            <w:rFonts w:ascii="Times New Roman" w:hAnsi="Times New Roman" w:cs="Times New Roman"/>
            <w:sz w:val="24"/>
            <w:szCs w:val="24"/>
          </w:rPr>
          <w:t>case of some size based characters</w:t>
        </w:r>
      </w:ins>
      <w:ins w:id="113" w:author="Jakubec Pavel" w:date="2015-12-15T18:37:00Z">
        <w:r w:rsidR="00630A68">
          <w:rPr>
            <w:rFonts w:ascii="Times New Roman" w:hAnsi="Times New Roman" w:cs="Times New Roman"/>
            <w:sz w:val="24"/>
            <w:szCs w:val="24"/>
          </w:rPr>
          <w:t>.</w:t>
        </w:r>
      </w:ins>
      <w:ins w:id="114" w:author="Jakubec Pavel" w:date="2015-12-15T18:38:00Z">
        <w:r w:rsidR="00630A68">
          <w:rPr>
            <w:rFonts w:ascii="Times New Roman" w:hAnsi="Times New Roman" w:cs="Times New Roman"/>
            <w:sz w:val="24"/>
            <w:szCs w:val="24"/>
          </w:rPr>
          <w:t xml:space="preserve"> </w:t>
        </w:r>
      </w:ins>
      <w:del w:id="115" w:author="Jakubec Pavel" w:date="2015-12-15T18:39:00Z">
        <w:r w:rsidR="008C0042" w:rsidRPr="00A37EC8" w:rsidDel="00630A68">
          <w:rPr>
            <w:rFonts w:ascii="Times New Roman" w:hAnsi="Times New Roman" w:cs="Times New Roman"/>
            <w:sz w:val="24"/>
            <w:szCs w:val="24"/>
          </w:rPr>
          <w:delText>they found morphological differences only between the first and second instar, which is not enough for future application</w:delText>
        </w:r>
        <w:r w:rsidR="00575594" w:rsidRPr="00A37EC8" w:rsidDel="00630A68">
          <w:rPr>
            <w:rFonts w:ascii="Times New Roman" w:hAnsi="Times New Roman" w:cs="Times New Roman"/>
            <w:sz w:val="24"/>
            <w:szCs w:val="24"/>
          </w:rPr>
          <w:delText xml:space="preserve"> </w:delText>
        </w:r>
        <w:r w:rsidR="00FA50FC" w:rsidRPr="00A37EC8" w:rsidDel="00630A68">
          <w:rPr>
            <w:rFonts w:ascii="Times New Roman" w:hAnsi="Times New Roman" w:cs="Times New Roman"/>
            <w:sz w:val="24"/>
            <w:szCs w:val="24"/>
          </w:rPr>
          <w:delText>for</w:delText>
        </w:r>
        <w:r w:rsidR="00575594" w:rsidRPr="00A37EC8" w:rsidDel="00630A68">
          <w:rPr>
            <w:rFonts w:ascii="Times New Roman" w:hAnsi="Times New Roman" w:cs="Times New Roman"/>
            <w:sz w:val="24"/>
            <w:szCs w:val="24"/>
          </w:rPr>
          <w:delText xml:space="preserve"> PMImin estimation</w:delText>
        </w:r>
        <w:r w:rsidRPr="00A37EC8" w:rsidDel="00630A68">
          <w:rPr>
            <w:rFonts w:ascii="Times New Roman" w:hAnsi="Times New Roman" w:cs="Times New Roman"/>
            <w:sz w:val="24"/>
            <w:szCs w:val="24"/>
          </w:rPr>
          <w:delText>.</w:delText>
        </w:r>
      </w:del>
    </w:p>
    <w:p w14:paraId="7675E8E7" w14:textId="62282914" w:rsidR="00876E30" w:rsidRPr="00A37EC8" w:rsidRDefault="000E7E99">
      <w:pPr>
        <w:rPr>
          <w:rFonts w:ascii="Times New Roman" w:hAnsi="Times New Roman" w:cs="Times New Roman"/>
          <w:sz w:val="24"/>
          <w:szCs w:val="24"/>
        </w:rPr>
      </w:pPr>
      <w:r w:rsidRPr="00A37EC8">
        <w:rPr>
          <w:rFonts w:ascii="Times New Roman" w:hAnsi="Times New Roman" w:cs="Times New Roman"/>
          <w:sz w:val="24"/>
          <w:szCs w:val="24"/>
        </w:rPr>
        <w:t xml:space="preserve">We would like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w:t>
      </w:r>
      <w:proofErr w:type="spellStart"/>
      <w:r w:rsidR="00DB540E" w:rsidRPr="00A37EC8">
        <w:rPr>
          <w:rFonts w:ascii="Times New Roman" w:hAnsi="Times New Roman" w:cs="Times New Roman"/>
          <w:sz w:val="24"/>
          <w:szCs w:val="24"/>
        </w:rPr>
        <w:t>PMImin</w:t>
      </w:r>
      <w:proofErr w:type="spellEnd"/>
      <w:r w:rsidR="00DB540E" w:rsidRPr="00A37EC8">
        <w:rPr>
          <w:rFonts w:ascii="Times New Roman" w:hAnsi="Times New Roman" w:cs="Times New Roman"/>
          <w:sz w:val="24"/>
          <w:szCs w:val="24"/>
        </w:rPr>
        <w:t xml:space="preserve"> estimation by </w:t>
      </w:r>
      <w:del w:id="116" w:author="Jakubec Pavel" w:date="2015-12-02T15:38:00Z">
        <w:r w:rsidR="00DB540E" w:rsidRPr="00A37EC8" w:rsidDel="001A56DD">
          <w:rPr>
            <w:rFonts w:ascii="Times New Roman" w:hAnsi="Times New Roman" w:cs="Times New Roman"/>
            <w:sz w:val="24"/>
            <w:szCs w:val="24"/>
          </w:rPr>
          <w:delText xml:space="preserve">finding </w:delText>
        </w:r>
      </w:del>
      <w:ins w:id="117" w:author="Jakubec Pavel" w:date="2015-12-02T15:38:00Z">
        <w:r w:rsidR="001A56DD">
          <w:rPr>
            <w:rFonts w:ascii="Times New Roman" w:hAnsi="Times New Roman" w:cs="Times New Roman"/>
            <w:sz w:val="24"/>
            <w:szCs w:val="24"/>
          </w:rPr>
          <w:t>calculating</w:t>
        </w:r>
        <w:r w:rsidR="001A56DD" w:rsidRPr="00A37EC8">
          <w:rPr>
            <w:rFonts w:ascii="Times New Roman" w:hAnsi="Times New Roman" w:cs="Times New Roman"/>
            <w:sz w:val="24"/>
            <w:szCs w:val="24"/>
          </w:rPr>
          <w:t xml:space="preserve"> </w:t>
        </w:r>
      </w:ins>
      <w:r w:rsidR="00DB540E" w:rsidRPr="00A37EC8">
        <w:rPr>
          <w:rFonts w:ascii="Times New Roman" w:hAnsi="Times New Roman" w:cs="Times New Roman"/>
          <w:sz w:val="24"/>
          <w:szCs w:val="24"/>
        </w:rPr>
        <w:t xml:space="preserve">the parameters of </w:t>
      </w:r>
      <w:del w:id="118" w:author="Jakubec Pavel" w:date="2015-12-15T18:29:00Z">
        <w:r w:rsidR="00DB540E" w:rsidRPr="00A37EC8" w:rsidDel="00897B09">
          <w:rPr>
            <w:rFonts w:ascii="Times New Roman" w:hAnsi="Times New Roman" w:cs="Times New Roman"/>
            <w:sz w:val="24"/>
            <w:szCs w:val="24"/>
          </w:rPr>
          <w:delText xml:space="preserve">its </w:delText>
        </w:r>
      </w:del>
      <w:r w:rsidR="00DB540E" w:rsidRPr="00A37EC8">
        <w:rPr>
          <w:rFonts w:ascii="Times New Roman" w:hAnsi="Times New Roman" w:cs="Times New Roman"/>
          <w:sz w:val="24"/>
          <w:szCs w:val="24"/>
        </w:rPr>
        <w:t>thermal summation model</w:t>
      </w:r>
      <w:ins w:id="119" w:author="Jakubec Pavel" w:date="2015-12-15T18:29:00Z">
        <w:r w:rsidR="00897B09">
          <w:rPr>
            <w:rFonts w:ascii="Times New Roman" w:hAnsi="Times New Roman" w:cs="Times New Roman"/>
            <w:sz w:val="24"/>
            <w:szCs w:val="24"/>
          </w:rPr>
          <w:t>s for each stage</w:t>
        </w:r>
      </w:ins>
      <w:ins w:id="120" w:author="Jakubec Pavel" w:date="2015-12-15T18:43:00Z">
        <w:r w:rsidR="00630A68">
          <w:rPr>
            <w:rFonts w:ascii="Times New Roman" w:hAnsi="Times New Roman" w:cs="Times New Roman"/>
            <w:sz w:val="24"/>
            <w:szCs w:val="24"/>
          </w:rPr>
          <w:t xml:space="preserve"> (egg, three larval instars and pupae)</w:t>
        </w:r>
      </w:ins>
      <w:ins w:id="121" w:author="Jakubec Pavel" w:date="2015-12-15T18:29:00Z">
        <w:r w:rsidR="00897B09">
          <w:rPr>
            <w:rFonts w:ascii="Times New Roman" w:hAnsi="Times New Roman" w:cs="Times New Roman"/>
            <w:sz w:val="24"/>
            <w:szCs w:val="24"/>
          </w:rPr>
          <w:t xml:space="preserve"> and </w:t>
        </w:r>
      </w:ins>
      <w:ins w:id="122" w:author="Jakubec Pavel" w:date="2015-12-15T18:41:00Z">
        <w:r w:rsidR="00630A68">
          <w:rPr>
            <w:rFonts w:ascii="Times New Roman" w:hAnsi="Times New Roman" w:cs="Times New Roman"/>
            <w:sz w:val="24"/>
            <w:szCs w:val="24"/>
          </w:rPr>
          <w:t xml:space="preserve">developing </w:t>
        </w:r>
      </w:ins>
      <w:ins w:id="123" w:author="Jakubec Pavel" w:date="2015-12-15T18:29:00Z">
        <w:r w:rsidR="00897B09">
          <w:rPr>
            <w:rFonts w:ascii="Times New Roman" w:hAnsi="Times New Roman" w:cs="Times New Roman"/>
            <w:sz w:val="24"/>
            <w:szCs w:val="24"/>
          </w:rPr>
          <w:t xml:space="preserve">a new </w:t>
        </w:r>
      </w:ins>
      <w:ins w:id="124" w:author="Jakubec Pavel" w:date="2015-12-15T18:30:00Z">
        <w:r w:rsidR="00897B09">
          <w:rPr>
            <w:rFonts w:ascii="Times New Roman" w:hAnsi="Times New Roman" w:cs="Times New Roman"/>
            <w:sz w:val="24"/>
            <w:szCs w:val="24"/>
          </w:rPr>
          <w:t xml:space="preserve">additional </w:t>
        </w:r>
      </w:ins>
      <w:ins w:id="125" w:author="Jakubec Pavel" w:date="2015-12-15T18:29:00Z">
        <w:r w:rsidR="00897B09">
          <w:rPr>
            <w:rFonts w:ascii="Times New Roman" w:hAnsi="Times New Roman" w:cs="Times New Roman"/>
            <w:sz w:val="24"/>
            <w:szCs w:val="24"/>
          </w:rPr>
          <w:t>character for instar determination</w:t>
        </w:r>
        <w:r w:rsidR="00630A68">
          <w:rPr>
            <w:rFonts w:ascii="Times New Roman" w:hAnsi="Times New Roman" w:cs="Times New Roman"/>
            <w:sz w:val="24"/>
            <w:szCs w:val="24"/>
          </w:rPr>
          <w:t>, which would cover natural variability and could be easily observed, measured</w:t>
        </w:r>
      </w:ins>
      <w:ins w:id="126" w:author="Jakubec Pavel" w:date="2015-12-15T18:44:00Z">
        <w:r w:rsidR="00630A68">
          <w:rPr>
            <w:rFonts w:ascii="Times New Roman" w:hAnsi="Times New Roman" w:cs="Times New Roman"/>
            <w:sz w:val="24"/>
            <w:szCs w:val="24"/>
          </w:rPr>
          <w:t xml:space="preserve"> and evaluated</w:t>
        </w:r>
      </w:ins>
      <w:ins w:id="127" w:author="Jakubec Pavel" w:date="2015-12-15T18:29:00Z">
        <w:r w:rsidR="00897B09">
          <w:rPr>
            <w:rFonts w:ascii="Times New Roman" w:hAnsi="Times New Roman" w:cs="Times New Roman"/>
            <w:sz w:val="24"/>
            <w:szCs w:val="24"/>
          </w:rPr>
          <w:t xml:space="preserve">. We </w:t>
        </w:r>
      </w:ins>
      <w:del w:id="128" w:author="Jakubec Pavel" w:date="2015-12-15T18:30:00Z">
        <w:r w:rsidR="00DB540E" w:rsidRPr="00A37EC8" w:rsidDel="00897B09">
          <w:rPr>
            <w:rFonts w:ascii="Times New Roman" w:hAnsi="Times New Roman" w:cs="Times New Roman"/>
            <w:sz w:val="24"/>
            <w:szCs w:val="24"/>
          </w:rPr>
          <w:delText xml:space="preserve"> and</w:delText>
        </w:r>
      </w:del>
      <w:r w:rsidR="00DB540E" w:rsidRPr="00A37EC8">
        <w:rPr>
          <w:rFonts w:ascii="Times New Roman" w:hAnsi="Times New Roman" w:cs="Times New Roman"/>
          <w:sz w:val="24"/>
          <w:szCs w:val="24"/>
        </w:rPr>
        <w:t xml:space="preserve"> also</w:t>
      </w:r>
      <w:r w:rsidRPr="00A37EC8">
        <w:rPr>
          <w:rFonts w:ascii="Times New Roman" w:hAnsi="Times New Roman" w:cs="Times New Roman"/>
          <w:sz w:val="24"/>
          <w:szCs w:val="24"/>
        </w:rPr>
        <w:t xml:space="preserve"> </w:t>
      </w:r>
      <w:del w:id="129" w:author="Jakubec Pavel" w:date="2015-12-15T18:30:00Z">
        <w:r w:rsidRPr="00A37EC8" w:rsidDel="00897B09">
          <w:rPr>
            <w:rFonts w:ascii="Times New Roman" w:hAnsi="Times New Roman" w:cs="Times New Roman"/>
            <w:sz w:val="24"/>
            <w:szCs w:val="24"/>
          </w:rPr>
          <w:delText>offer</w:delText>
        </w:r>
        <w:r w:rsidR="00DB540E" w:rsidRPr="00A37EC8" w:rsidDel="00897B09">
          <w:rPr>
            <w:rFonts w:ascii="Times New Roman" w:hAnsi="Times New Roman" w:cs="Times New Roman"/>
            <w:sz w:val="24"/>
            <w:szCs w:val="24"/>
          </w:rPr>
          <w:delText xml:space="preserve">ing </w:delText>
        </w:r>
      </w:del>
      <w:ins w:id="130" w:author="Jakubec Pavel" w:date="2015-12-15T18:30:00Z">
        <w:r w:rsidR="00897B09">
          <w:rPr>
            <w:rFonts w:ascii="Times New Roman" w:hAnsi="Times New Roman" w:cs="Times New Roman"/>
            <w:sz w:val="24"/>
            <w:szCs w:val="24"/>
          </w:rPr>
          <w:t>developed</w:t>
        </w:r>
        <w:r w:rsidR="00897B09" w:rsidRPr="00A37EC8">
          <w:rPr>
            <w:rFonts w:ascii="Times New Roman" w:hAnsi="Times New Roman" w:cs="Times New Roman"/>
            <w:sz w:val="24"/>
            <w:szCs w:val="24"/>
          </w:rPr>
          <w:t xml:space="preserve"> </w:t>
        </w:r>
      </w:ins>
      <w:r w:rsidR="00DB540E" w:rsidRPr="00A37EC8">
        <w:rPr>
          <w:rFonts w:ascii="Times New Roman" w:hAnsi="Times New Roman" w:cs="Times New Roman"/>
          <w:sz w:val="24"/>
          <w:szCs w:val="24"/>
        </w:rPr>
        <w:t xml:space="preserve">a new </w:t>
      </w:r>
      <w:r w:rsidRPr="00A37EC8">
        <w:rPr>
          <w:rFonts w:ascii="Times New Roman" w:hAnsi="Times New Roman" w:cs="Times New Roman"/>
          <w:sz w:val="24"/>
          <w:szCs w:val="24"/>
        </w:rPr>
        <w:t xml:space="preserve">method </w:t>
      </w:r>
      <w:ins w:id="131" w:author="Jakubec Pavel" w:date="2015-12-15T18:32:00Z">
        <w:r w:rsidR="00897B09">
          <w:rPr>
            <w:rFonts w:ascii="Times New Roman" w:hAnsi="Times New Roman" w:cs="Times New Roman"/>
            <w:sz w:val="24"/>
            <w:szCs w:val="24"/>
          </w:rPr>
          <w:t xml:space="preserve">for </w:t>
        </w:r>
      </w:ins>
      <w:ins w:id="132" w:author="Jakubec Pavel" w:date="2015-12-15T18:31:00Z">
        <w:r w:rsidR="00897B09">
          <w:rPr>
            <w:rFonts w:ascii="Times New Roman" w:hAnsi="Times New Roman" w:cs="Times New Roman"/>
            <w:sz w:val="24"/>
            <w:szCs w:val="24"/>
          </w:rPr>
          <w:t xml:space="preserve">establishing </w:t>
        </w:r>
      </w:ins>
      <w:ins w:id="133" w:author="Jakubec Pavel" w:date="2015-12-15T18:32:00Z">
        <w:r w:rsidR="00897B09">
          <w:rPr>
            <w:rFonts w:ascii="Times New Roman" w:hAnsi="Times New Roman" w:cs="Times New Roman"/>
            <w:sz w:val="24"/>
            <w:szCs w:val="24"/>
          </w:rPr>
          <w:t xml:space="preserve">a </w:t>
        </w:r>
      </w:ins>
      <w:ins w:id="134" w:author="Jakubec Pavel" w:date="2015-12-15T18:31:00Z">
        <w:r w:rsidR="00897B09">
          <w:rPr>
            <w:rFonts w:ascii="Times New Roman" w:hAnsi="Times New Roman" w:cs="Times New Roman"/>
            <w:sz w:val="24"/>
            <w:szCs w:val="24"/>
          </w:rPr>
          <w:t>size based characters</w:t>
        </w:r>
      </w:ins>
      <w:ins w:id="135" w:author="Jakubec Pavel" w:date="2015-12-15T18:33:00Z">
        <w:r w:rsidR="00897B09">
          <w:rPr>
            <w:rFonts w:ascii="Times New Roman" w:hAnsi="Times New Roman" w:cs="Times New Roman"/>
            <w:sz w:val="24"/>
            <w:szCs w:val="24"/>
          </w:rPr>
          <w:t xml:space="preserve"> for </w:t>
        </w:r>
      </w:ins>
      <w:ins w:id="136" w:author="Jakubec Pavel" w:date="2015-12-15T18:44:00Z">
        <w:r w:rsidR="00630A68">
          <w:rPr>
            <w:rFonts w:ascii="Times New Roman" w:hAnsi="Times New Roman" w:cs="Times New Roman"/>
            <w:sz w:val="24"/>
            <w:szCs w:val="24"/>
          </w:rPr>
          <w:t xml:space="preserve">the </w:t>
        </w:r>
      </w:ins>
      <w:ins w:id="137" w:author="Jakubec Pavel" w:date="2015-12-15T18:33:00Z">
        <w:r w:rsidR="00897B09">
          <w:rPr>
            <w:rFonts w:ascii="Times New Roman" w:hAnsi="Times New Roman" w:cs="Times New Roman"/>
            <w:sz w:val="24"/>
            <w:szCs w:val="24"/>
          </w:rPr>
          <w:t>instar determination</w:t>
        </w:r>
      </w:ins>
      <w:ins w:id="138" w:author="Jakubec Pavel" w:date="2015-12-15T18:31:00Z">
        <w:r w:rsidR="00897B09">
          <w:rPr>
            <w:rFonts w:ascii="Times New Roman" w:hAnsi="Times New Roman" w:cs="Times New Roman"/>
            <w:sz w:val="24"/>
            <w:szCs w:val="24"/>
          </w:rPr>
          <w:t xml:space="preserve">, which is described in </w:t>
        </w:r>
      </w:ins>
      <w:ins w:id="139" w:author="Jakubec Pavel" w:date="2015-12-15T18:32:00Z">
        <w:r w:rsidR="00897B09">
          <w:rPr>
            <w:rFonts w:ascii="Times New Roman" w:hAnsi="Times New Roman" w:cs="Times New Roman"/>
            <w:sz w:val="24"/>
            <w:szCs w:val="24"/>
          </w:rPr>
          <w:t xml:space="preserve">the </w:t>
        </w:r>
      </w:ins>
      <w:ins w:id="140" w:author="Jakubec Pavel" w:date="2015-12-15T18:31:00Z">
        <w:r w:rsidR="00897B09">
          <w:rPr>
            <w:rFonts w:ascii="Times New Roman" w:hAnsi="Times New Roman" w:cs="Times New Roman"/>
            <w:sz w:val="24"/>
            <w:szCs w:val="24"/>
          </w:rPr>
          <w:t>methodology section.</w:t>
        </w:r>
      </w:ins>
      <w:ins w:id="141" w:author="Jakubec Pavel" w:date="2015-12-15T18:32:00Z">
        <w:r w:rsidR="00897B09">
          <w:rPr>
            <w:rFonts w:ascii="Times New Roman" w:hAnsi="Times New Roman" w:cs="Times New Roman"/>
            <w:sz w:val="24"/>
            <w:szCs w:val="24"/>
          </w:rPr>
          <w:t xml:space="preserve"> </w:t>
        </w:r>
      </w:ins>
      <w:del w:id="142" w:author="Jakubec Pavel" w:date="2015-12-15T18:33:00Z">
        <w:r w:rsidRPr="00A37EC8" w:rsidDel="00897B09">
          <w:rPr>
            <w:rFonts w:ascii="Times New Roman" w:hAnsi="Times New Roman" w:cs="Times New Roman"/>
            <w:sz w:val="24"/>
            <w:szCs w:val="24"/>
          </w:rPr>
          <w:delText xml:space="preserve">for identifying larval stages based on </w:delText>
        </w:r>
        <w:r w:rsidR="001D1DAF" w:rsidRPr="00A37EC8" w:rsidDel="00897B09">
          <w:rPr>
            <w:rFonts w:ascii="Times New Roman" w:hAnsi="Times New Roman" w:cs="Times New Roman"/>
            <w:sz w:val="24"/>
            <w:szCs w:val="24"/>
          </w:rPr>
          <w:delText xml:space="preserve">combination of </w:delText>
        </w:r>
        <w:r w:rsidRPr="00A37EC8" w:rsidDel="00897B09">
          <w:rPr>
            <w:rFonts w:ascii="Times New Roman" w:hAnsi="Times New Roman" w:cs="Times New Roman"/>
            <w:sz w:val="24"/>
            <w:szCs w:val="24"/>
          </w:rPr>
          <w:delText xml:space="preserve">morphological features mentioned by </w:delText>
        </w:r>
        <w:r w:rsidRPr="00A37EC8" w:rsidDel="00897B09">
          <w:rPr>
            <w:rFonts w:ascii="Times New Roman" w:hAnsi="Times New Roman" w:cs="Times New Roman"/>
            <w:noProof/>
            <w:sz w:val="24"/>
            <w:szCs w:val="24"/>
          </w:rPr>
          <w:delText>(Kilian &amp; Mądra, 2015)</w:delText>
        </w:r>
        <w:r w:rsidRPr="00A37EC8" w:rsidDel="00897B09">
          <w:rPr>
            <w:rFonts w:ascii="Times New Roman" w:hAnsi="Times New Roman" w:cs="Times New Roman"/>
            <w:sz w:val="24"/>
            <w:szCs w:val="24"/>
          </w:rPr>
          <w:delText xml:space="preserve"> and </w:delText>
        </w:r>
        <w:r w:rsidR="00DB540E" w:rsidRPr="00A37EC8" w:rsidDel="00897B09">
          <w:rPr>
            <w:rFonts w:ascii="Times New Roman" w:hAnsi="Times New Roman" w:cs="Times New Roman"/>
            <w:sz w:val="24"/>
            <w:szCs w:val="24"/>
          </w:rPr>
          <w:delText xml:space="preserve">the </w:delText>
        </w:r>
        <w:r w:rsidRPr="00A37EC8" w:rsidDel="00897B09">
          <w:rPr>
            <w:rFonts w:ascii="Times New Roman" w:hAnsi="Times New Roman" w:cs="Times New Roman"/>
            <w:sz w:val="24"/>
            <w:szCs w:val="24"/>
          </w:rPr>
          <w:delText xml:space="preserve">size </w:delText>
        </w:r>
        <w:r w:rsidR="00C16456" w:rsidRPr="00A37EC8" w:rsidDel="00897B09">
          <w:rPr>
            <w:rFonts w:ascii="Times New Roman" w:hAnsi="Times New Roman" w:cs="Times New Roman"/>
            <w:sz w:val="24"/>
            <w:szCs w:val="24"/>
          </w:rPr>
          <w:delText>based characters.</w:delText>
        </w:r>
      </w:del>
    </w:p>
    <w:p w14:paraId="2474DEB4" w14:textId="77777777" w:rsidR="00840C62" w:rsidRPr="00A37EC8" w:rsidRDefault="00840C62" w:rsidP="00A37EC8">
      <w:pPr>
        <w:pStyle w:val="Nzev"/>
      </w:pPr>
      <w:r w:rsidRPr="00A37EC8">
        <w:t>Material and Methods</w:t>
      </w:r>
    </w:p>
    <w:p w14:paraId="329071BD"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w:t>
      </w:r>
      <w:proofErr w:type="spellStart"/>
      <w:r w:rsidR="002A68EA"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xml:space="preserve">– 12 April 2012, 15 May – 12 April 2013), </w:t>
      </w:r>
      <w:proofErr w:type="spellStart"/>
      <w:r w:rsidR="00840C62" w:rsidRPr="00A37EC8">
        <w:rPr>
          <w:rFonts w:ascii="Times New Roman" w:hAnsi="Times New Roman" w:cs="Times New Roman"/>
          <w:sz w:val="24"/>
          <w:szCs w:val="24"/>
        </w:rPr>
        <w:t>Běstvina</w:t>
      </w:r>
      <w:proofErr w:type="spellEnd"/>
      <w:r w:rsidR="00840C62" w:rsidRPr="00A37EC8">
        <w:rPr>
          <w:rFonts w:ascii="Times New Roman" w:hAnsi="Times New Roman" w:cs="Times New Roman"/>
          <w:sz w:val="24"/>
          <w:szCs w:val="24"/>
        </w:rPr>
        <w:t xml:space="preserve">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xml:space="preserve">), </w:t>
      </w:r>
      <w:proofErr w:type="spellStart"/>
      <w:r w:rsidR="00840C62" w:rsidRPr="00A37EC8">
        <w:rPr>
          <w:rFonts w:ascii="Times New Roman" w:hAnsi="Times New Roman" w:cs="Times New Roman"/>
          <w:sz w:val="24"/>
          <w:szCs w:val="24"/>
        </w:rPr>
        <w:t>Domažlice</w:t>
      </w:r>
      <w:proofErr w:type="spellEnd"/>
      <w:r w:rsidR="00840C62" w:rsidRPr="00A37EC8">
        <w:rPr>
          <w:rFonts w:ascii="Times New Roman" w:hAnsi="Times New Roman" w:cs="Times New Roman"/>
          <w:sz w:val="24"/>
          <w:szCs w:val="24"/>
        </w:rPr>
        <w:t xml:space="preserve"> (28 May – 12 April 2013) and </w:t>
      </w:r>
      <w:proofErr w:type="spellStart"/>
      <w:r w:rsidR="00840C62" w:rsidRPr="00A37EC8">
        <w:rPr>
          <w:rFonts w:ascii="Times New Roman" w:hAnsi="Times New Roman" w:cs="Times New Roman"/>
          <w:sz w:val="24"/>
          <w:szCs w:val="24"/>
        </w:rPr>
        <w:t>Klato</w:t>
      </w:r>
      <w:r w:rsidR="00840C62" w:rsidRPr="00A37EC8">
        <w:rPr>
          <w:rStyle w:val="Odkaznakoment1"/>
          <w:rFonts w:ascii="Times New Roman" w:hAnsi="Times New Roman" w:cs="Times New Roman"/>
          <w:sz w:val="24"/>
          <w:szCs w:val="24"/>
        </w:rPr>
        <w:t>vy</w:t>
      </w:r>
      <w:proofErr w:type="spellEnd"/>
      <w:r w:rsidR="00840C62" w:rsidRPr="00A37EC8">
        <w:rPr>
          <w:rFonts w:ascii="Times New Roman" w:hAnsi="Times New Roman" w:cs="Times New Roman"/>
          <w:sz w:val="24"/>
          <w:szCs w:val="24"/>
        </w:rPr>
        <w:t xml:space="preserve"> (14 – 28 May 2013)). </w:t>
      </w:r>
    </w:p>
    <w:p w14:paraId="6A682B09"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entering. As protection against rain we put metal roofs (150x150 mm) 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w:t>
      </w:r>
      <w:proofErr w:type="spellStart"/>
      <w:r w:rsidRPr="00A37EC8">
        <w:rPr>
          <w:rFonts w:ascii="Times New Roman" w:hAnsi="Times New Roman" w:cs="Times New Roman"/>
          <w:sz w:val="24"/>
          <w:szCs w:val="24"/>
        </w:rPr>
        <w:t>Romadur</w:t>
      </w:r>
      <w:proofErr w:type="spellEnd"/>
      <w:r w:rsidRPr="00A37EC8">
        <w:rPr>
          <w:rFonts w:ascii="Times New Roman" w:hAnsi="Times New Roman" w:cs="Times New Roman"/>
          <w:sz w:val="24"/>
          <w:szCs w:val="24"/>
        </w:rPr>
        <w:t>) and fish meat (</w:t>
      </w:r>
      <w:proofErr w:type="spellStart"/>
      <w:r w:rsidRPr="00A37EC8">
        <w:rPr>
          <w:rFonts w:ascii="Times New Roman" w:hAnsi="Times New Roman" w:cs="Times New Roman"/>
          <w:i/>
          <w:sz w:val="24"/>
          <w:szCs w:val="24"/>
        </w:rPr>
        <w:t>Scomber</w:t>
      </w:r>
      <w:proofErr w:type="spellEnd"/>
      <w:r w:rsidRPr="00A37EC8">
        <w:rPr>
          <w:rFonts w:ascii="Times New Roman" w:hAnsi="Times New Roman" w:cs="Times New Roman"/>
          <w:sz w:val="24"/>
          <w:szCs w:val="24"/>
        </w:rPr>
        <w:t xml:space="preserve"> </w:t>
      </w:r>
      <w:proofErr w:type="spellStart"/>
      <w:r w:rsidRPr="00A37EC8">
        <w:rPr>
          <w:rFonts w:ascii="Times New Roman" w:hAnsi="Times New Roman" w:cs="Times New Roman"/>
          <w:i/>
          <w:sz w:val="24"/>
          <w:szCs w:val="24"/>
        </w:rPr>
        <w:t>scombrus</w:t>
      </w:r>
      <w:proofErr w:type="spellEnd"/>
      <w:r w:rsidRPr="00A37EC8">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14:paraId="3947EE22" w14:textId="77777777"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t>After transport to our laboratory we confirmed identification and sexed the beetles under bino</w:t>
      </w:r>
      <w:r w:rsidR="002A68EA" w:rsidRPr="00A37EC8">
        <w:rPr>
          <w:rFonts w:ascii="Times New Roman" w:hAnsi="Times New Roman" w:cs="Times New Roman"/>
          <w:sz w:val="24"/>
          <w:szCs w:val="24"/>
        </w:rPr>
        <w:t>cular microscope (Olympus SZX7). Most of the beetles were than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 xml:space="preserve">These groups were formed to produce new progeny, which we than observed throughout of their development (breeding experiment). </w:t>
      </w:r>
    </w:p>
    <w:p w14:paraId="17875D7B"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These groups were kept in Petri dishes with the layer of soil and small piece (approx</w:t>
      </w:r>
      <w:r w:rsidR="00510657" w:rsidRPr="00A37EC8">
        <w:rPr>
          <w:rFonts w:ascii="Times New Roman" w:hAnsi="Times New Roman" w:cs="Times New Roman"/>
          <w:sz w:val="24"/>
          <w:szCs w:val="24"/>
        </w:rPr>
        <w:t>. 5x5 mm) of fish meat (</w:t>
      </w:r>
      <w:proofErr w:type="spellStart"/>
      <w:r w:rsidR="00510657" w:rsidRPr="00A37EC8">
        <w:rPr>
          <w:rFonts w:ascii="Times New Roman" w:hAnsi="Times New Roman" w:cs="Times New Roman"/>
          <w:i/>
          <w:sz w:val="24"/>
          <w:szCs w:val="24"/>
        </w:rPr>
        <w:t>Scomber</w:t>
      </w:r>
      <w:proofErr w:type="spellEnd"/>
      <w:r w:rsidR="00510657" w:rsidRPr="00A37EC8">
        <w:rPr>
          <w:rFonts w:ascii="Times New Roman" w:hAnsi="Times New Roman" w:cs="Times New Roman"/>
          <w:sz w:val="24"/>
          <w:szCs w:val="24"/>
        </w:rPr>
        <w:t xml:space="preserve"> </w:t>
      </w:r>
      <w:proofErr w:type="spellStart"/>
      <w:r w:rsidR="00510657" w:rsidRPr="00A37EC8">
        <w:rPr>
          <w:rFonts w:ascii="Times New Roman" w:hAnsi="Times New Roman" w:cs="Times New Roman"/>
          <w:i/>
          <w:sz w:val="24"/>
          <w:szCs w:val="24"/>
        </w:rPr>
        <w:t>scombrus</w:t>
      </w:r>
      <w:proofErr w:type="spellEnd"/>
      <w:r w:rsidR="00510657"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as a food source. The content of the dish was lightly sprayed with tap water every day and food was provided </w:t>
      </w:r>
      <w:r w:rsidRPr="00A37EC8">
        <w:rPr>
          <w:rFonts w:ascii="Times New Roman" w:hAnsi="Times New Roman" w:cs="Times New Roman"/>
          <w:i/>
          <w:sz w:val="24"/>
          <w:szCs w:val="24"/>
        </w:rPr>
        <w:t>ad libitum</w:t>
      </w:r>
      <w:r w:rsidRPr="00A37EC8">
        <w:rPr>
          <w:rFonts w:ascii="Times New Roman" w:hAnsi="Times New Roman" w:cs="Times New Roman"/>
          <w:sz w:val="24"/>
          <w:szCs w:val="24"/>
        </w:rPr>
        <w:t xml:space="preserve"> and changed if we spotted any sign of fungal growth. </w:t>
      </w:r>
    </w:p>
    <w:p w14:paraId="3F19E3F7" w14:textId="77777777" w:rsidR="00840C62" w:rsidRPr="00A37EC8" w:rsidRDefault="00840C62" w:rsidP="00AE2991">
      <w:pPr>
        <w:rPr>
          <w:rFonts w:ascii="Times New Roman" w:hAnsi="Times New Roman" w:cs="Times New Roman"/>
          <w:sz w:val="24"/>
          <w:szCs w:val="24"/>
        </w:rPr>
      </w:pPr>
      <w:r w:rsidRPr="00A37EC8">
        <w:rPr>
          <w:rFonts w:ascii="Times New Roman" w:hAnsi="Times New Roman" w:cs="Times New Roman"/>
          <w:sz w:val="24"/>
          <w:szCs w:val="24"/>
        </w:rPr>
        <w:t>The dishes were randomly placed in one of six</w:t>
      </w:r>
      <w:r w:rsidR="00AE2991"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climatic chambers (custom made by CIRIS </w:t>
      </w:r>
      <w:proofErr w:type="spellStart"/>
      <w:r w:rsidRPr="00A37EC8">
        <w:rPr>
          <w:rFonts w:ascii="Times New Roman" w:hAnsi="Times New Roman" w:cs="Times New Roman"/>
          <w:sz w:val="24"/>
          <w:szCs w:val="24"/>
        </w:rPr>
        <w:t>s.r.o</w:t>
      </w:r>
      <w:proofErr w:type="spellEnd"/>
      <w:r w:rsidRPr="00A37EC8">
        <w:rPr>
          <w:rFonts w:ascii="Times New Roman" w:hAnsi="Times New Roman" w:cs="Times New Roman"/>
          <w:sz w:val="24"/>
          <w:szCs w:val="24"/>
        </w:rPr>
        <w:t xml:space="preserve">.). </w:t>
      </w:r>
      <w:r w:rsidR="00C62B4C" w:rsidRPr="00A37EC8">
        <w:rPr>
          <w:rFonts w:ascii="Times New Roman" w:hAnsi="Times New Roman" w:cs="Times New Roman"/>
          <w:sz w:val="24"/>
          <w:szCs w:val="24"/>
        </w:rPr>
        <w:t>The chambers were set up at</w:t>
      </w:r>
      <w:r w:rsidRPr="00A37EC8">
        <w:rPr>
          <w:rFonts w:ascii="Times New Roman" w:hAnsi="Times New Roman" w:cs="Times New Roman"/>
          <w:sz w:val="24"/>
          <w:szCs w:val="24"/>
        </w:rPr>
        <w:t xml:space="preserve"> constant temperature (</w:t>
      </w:r>
      <w:ins w:id="143" w:author="pavel" w:date="2015-12-11T10:33:00Z">
        <w:r w:rsidR="00AE2991">
          <w:rPr>
            <w:rFonts w:ascii="Times New Roman" w:hAnsi="Times New Roman" w:cs="Times New Roman"/>
            <w:sz w:val="24"/>
            <w:szCs w:val="24"/>
          </w:rPr>
          <w:t xml:space="preserve">12, </w:t>
        </w:r>
      </w:ins>
      <w:r w:rsidRPr="00A37EC8">
        <w:rPr>
          <w:rFonts w:ascii="Times New Roman" w:hAnsi="Times New Roman" w:cs="Times New Roman"/>
          <w:sz w:val="24"/>
          <w:szCs w:val="24"/>
        </w:rPr>
        <w:t xml:space="preserve">15, 18, 21, 25 </w:t>
      </w:r>
      <w:r w:rsidR="00C62B4C" w:rsidRPr="00A37EC8">
        <w:rPr>
          <w:rFonts w:ascii="Times New Roman" w:hAnsi="Times New Roman" w:cs="Times New Roman"/>
          <w:sz w:val="24"/>
          <w:szCs w:val="24"/>
        </w:rPr>
        <w:t>or</w:t>
      </w:r>
      <w:r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Pr="00A37EC8">
        <w:rPr>
          <w:rFonts w:ascii="Times New Roman" w:hAnsi="Times New Roman" w:cs="Times New Roman"/>
          <w:sz w:val="24"/>
          <w:szCs w:val="24"/>
        </w:rPr>
        <w:t xml:space="preserve"> hours of light and 8 hours of dark photoperiod regime, maintained by fluorescent light (</w:t>
      </w:r>
      <w:proofErr w:type="spellStart"/>
      <w:r w:rsidRPr="00A37EC8">
        <w:rPr>
          <w:rFonts w:ascii="Times New Roman" w:hAnsi="Times New Roman" w:cs="Times New Roman"/>
          <w:sz w:val="24"/>
          <w:szCs w:val="24"/>
        </w:rPr>
        <w:t>Osram</w:t>
      </w:r>
      <w:proofErr w:type="spellEnd"/>
      <w:r w:rsidRPr="00A37EC8">
        <w:rPr>
          <w:rFonts w:ascii="Times New Roman" w:hAnsi="Times New Roman" w:cs="Times New Roman"/>
          <w:sz w:val="24"/>
          <w:szCs w:val="24"/>
        </w:rPr>
        <w:t xml:space="preserve"> L 8W/640). We tried to have a similar number of breeding groups from the same locality in each chamber. We accomplished that in case of beetles from Praha and </w:t>
      </w:r>
      <w:proofErr w:type="spellStart"/>
      <w:r w:rsidRPr="00A37EC8">
        <w:rPr>
          <w:rFonts w:ascii="Times New Roman" w:hAnsi="Times New Roman" w:cs="Times New Roman"/>
          <w:sz w:val="24"/>
          <w:szCs w:val="24"/>
        </w:rPr>
        <w:t>Běstvina</w:t>
      </w:r>
      <w:proofErr w:type="spellEnd"/>
      <w:r w:rsidRPr="00A37EC8">
        <w:rPr>
          <w:rFonts w:ascii="Times New Roman" w:hAnsi="Times New Roman" w:cs="Times New Roman"/>
          <w:sz w:val="24"/>
          <w:szCs w:val="24"/>
        </w:rPr>
        <w:t xml:space="preserve">, but it was not possible for beetles from </w:t>
      </w:r>
      <w:proofErr w:type="spellStart"/>
      <w:r w:rsidRPr="00A37EC8">
        <w:rPr>
          <w:rFonts w:ascii="Times New Roman" w:hAnsi="Times New Roman" w:cs="Times New Roman"/>
          <w:sz w:val="24"/>
          <w:szCs w:val="24"/>
        </w:rPr>
        <w:t>Domažlice</w:t>
      </w:r>
      <w:proofErr w:type="spellEnd"/>
      <w:r w:rsidRPr="00A37EC8">
        <w:rPr>
          <w:rFonts w:ascii="Times New Roman" w:hAnsi="Times New Roman" w:cs="Times New Roman"/>
          <w:sz w:val="24"/>
          <w:szCs w:val="24"/>
        </w:rPr>
        <w:t xml:space="preserve"> and </w:t>
      </w:r>
      <w:proofErr w:type="spellStart"/>
      <w:r w:rsidRPr="00A37EC8">
        <w:rPr>
          <w:rFonts w:ascii="Times New Roman" w:hAnsi="Times New Roman" w:cs="Times New Roman"/>
          <w:sz w:val="24"/>
          <w:szCs w:val="24"/>
        </w:rPr>
        <w:t>Klatovy</w:t>
      </w:r>
      <w:proofErr w:type="spellEnd"/>
      <w:r w:rsidRPr="00A37EC8">
        <w:rPr>
          <w:rFonts w:ascii="Times New Roman" w:hAnsi="Times New Roman" w:cs="Times New Roman"/>
          <w:sz w:val="24"/>
          <w:szCs w:val="24"/>
        </w:rPr>
        <w:t>, because of a low number of adults</w:t>
      </w:r>
      <w:r w:rsidR="000F4F2E" w:rsidRPr="00A37EC8">
        <w:rPr>
          <w:rFonts w:ascii="Times New Roman" w:hAnsi="Times New Roman" w:cs="Times New Roman"/>
          <w:sz w:val="24"/>
          <w:szCs w:val="24"/>
        </w:rPr>
        <w:t xml:space="preserve"> obtained</w:t>
      </w:r>
      <w:r w:rsidRPr="00A37EC8">
        <w:rPr>
          <w:rFonts w:ascii="Times New Roman" w:hAnsi="Times New Roman" w:cs="Times New Roman"/>
          <w:sz w:val="24"/>
          <w:szCs w:val="24"/>
        </w:rPr>
        <w:t xml:space="preserve">. Therefore we kept them together in one </w:t>
      </w:r>
      <w:r w:rsidR="003C3E84" w:rsidRPr="00A37EC8">
        <w:rPr>
          <w:rFonts w:ascii="Times New Roman" w:hAnsi="Times New Roman" w:cs="Times New Roman"/>
          <w:sz w:val="24"/>
          <w:szCs w:val="24"/>
        </w:rPr>
        <w:t xml:space="preserve">treatment </w:t>
      </w:r>
      <w:r w:rsidRPr="00A37EC8">
        <w:rPr>
          <w:rFonts w:ascii="Times New Roman" w:hAnsi="Times New Roman" w:cs="Times New Roman"/>
          <w:sz w:val="24"/>
          <w:szCs w:val="24"/>
        </w:rPr>
        <w:t>(18°C).</w:t>
      </w:r>
    </w:p>
    <w:p w14:paraId="5F4B61FB" w14:textId="37F98056" w:rsidR="002C0145" w:rsidRPr="00A37EC8" w:rsidRDefault="002C0145" w:rsidP="002C0145">
      <w:pPr>
        <w:rPr>
          <w:rFonts w:ascii="Times New Roman" w:hAnsi="Times New Roman" w:cs="Times New Roman"/>
          <w:sz w:val="24"/>
          <w:szCs w:val="24"/>
        </w:rPr>
      </w:pPr>
      <w:r w:rsidRPr="00A37EC8">
        <w:rPr>
          <w:rFonts w:ascii="Times New Roman" w:hAnsi="Times New Roman" w:cs="Times New Roman"/>
          <w:sz w:val="24"/>
          <w:szCs w:val="24"/>
        </w:rPr>
        <w:t>W</w:t>
      </w:r>
      <w:r w:rsidR="00AF0EE2" w:rsidRPr="00A37EC8">
        <w:rPr>
          <w:rFonts w:ascii="Times New Roman" w:hAnsi="Times New Roman" w:cs="Times New Roman"/>
          <w:sz w:val="24"/>
          <w:szCs w:val="24"/>
        </w:rPr>
        <w:t>e also started an observation study of their natural behavior. The study was conducted in</w:t>
      </w:r>
      <w:r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Prague </w:t>
      </w:r>
      <w:r w:rsidR="00AF0EE2" w:rsidRPr="00A37EC8">
        <w:rPr>
          <w:rFonts w:ascii="Times New Roman" w:hAnsi="Times New Roman" w:cs="Times New Roman"/>
          <w:sz w:val="24"/>
          <w:szCs w:val="24"/>
        </w:rPr>
        <w:t>population.</w:t>
      </w:r>
      <w:r w:rsidRPr="00A37EC8">
        <w:rPr>
          <w:rFonts w:ascii="Times New Roman" w:hAnsi="Times New Roman" w:cs="Times New Roman"/>
          <w:sz w:val="24"/>
          <w:szCs w:val="24"/>
        </w:rPr>
        <w:t xml:space="preserve"> In this colony we did not separate larvae from adults </w:t>
      </w:r>
      <w:r w:rsidR="005D36A9" w:rsidRPr="00A37EC8">
        <w:rPr>
          <w:rFonts w:ascii="Times New Roman" w:hAnsi="Times New Roman" w:cs="Times New Roman"/>
          <w:sz w:val="24"/>
          <w:szCs w:val="24"/>
        </w:rPr>
        <w:t>or</w:t>
      </w:r>
      <w:r w:rsidRPr="00A37EC8">
        <w:rPr>
          <w:rFonts w:ascii="Times New Roman" w:hAnsi="Times New Roman" w:cs="Times New Roman"/>
          <w:sz w:val="24"/>
          <w:szCs w:val="24"/>
        </w:rPr>
        <w:t xml:space="preserve"> each other, but we </w:t>
      </w:r>
      <w:r w:rsidR="000F4F2E" w:rsidRPr="00A37EC8">
        <w:rPr>
          <w:rFonts w:ascii="Times New Roman" w:hAnsi="Times New Roman" w:cs="Times New Roman"/>
          <w:sz w:val="24"/>
          <w:szCs w:val="24"/>
        </w:rPr>
        <w:t xml:space="preserve">allowed </w:t>
      </w:r>
      <w:r w:rsidRPr="00A37EC8">
        <w:rPr>
          <w:rFonts w:ascii="Times New Roman" w:hAnsi="Times New Roman" w:cs="Times New Roman"/>
          <w:sz w:val="24"/>
          <w:szCs w:val="24"/>
        </w:rPr>
        <w:t>them to interact freely</w:t>
      </w:r>
      <w:r w:rsidR="00AF0EE2" w:rsidRPr="00A37EC8">
        <w:rPr>
          <w:rFonts w:ascii="Times New Roman" w:hAnsi="Times New Roman" w:cs="Times New Roman"/>
          <w:sz w:val="24"/>
          <w:szCs w:val="24"/>
        </w:rPr>
        <w:t xml:space="preserve"> and without our intervention</w:t>
      </w:r>
      <w:ins w:id="144" w:author="Jakubec Pavel" w:date="2015-12-15T18:46:00Z">
        <w:r w:rsidR="007438E3">
          <w:rPr>
            <w:rFonts w:ascii="Times New Roman" w:hAnsi="Times New Roman" w:cs="Times New Roman"/>
            <w:sz w:val="24"/>
            <w:szCs w:val="24"/>
          </w:rPr>
          <w:t xml:space="preserve"> (measuring, photographing or other manipulations)</w:t>
        </w:r>
      </w:ins>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18°C treatment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if </w:t>
      </w:r>
      <w:r w:rsidR="006D4D54" w:rsidRPr="00A37EC8">
        <w:rPr>
          <w:rFonts w:ascii="Times New Roman" w:hAnsi="Times New Roman" w:cs="Times New Roman"/>
          <w:sz w:val="24"/>
          <w:szCs w:val="24"/>
        </w:rPr>
        <w:t>we saw a</w:t>
      </w:r>
      <w:r w:rsidR="00A36F49" w:rsidRPr="00A37EC8">
        <w:rPr>
          <w:rFonts w:ascii="Times New Roman" w:hAnsi="Times New Roman" w:cs="Times New Roman"/>
          <w:sz w:val="24"/>
          <w:szCs w:val="24"/>
        </w:rPr>
        <w:t xml:space="preserve"> sign</w:t>
      </w:r>
      <w:r w:rsidR="007362BC" w:rsidRPr="00A37EC8">
        <w:rPr>
          <w:rFonts w:ascii="Times New Roman" w:hAnsi="Times New Roman" w:cs="Times New Roman"/>
          <w:sz w:val="24"/>
          <w:szCs w:val="24"/>
        </w:rPr>
        <w:t xml:space="preserve"> of fungal growth)</w:t>
      </w:r>
      <w:r w:rsidR="005D36A9" w:rsidRPr="00A37EC8">
        <w:rPr>
          <w:rFonts w:ascii="Times New Roman" w:hAnsi="Times New Roman" w:cs="Times New Roman"/>
          <w:sz w:val="24"/>
          <w:szCs w:val="24"/>
        </w:rPr>
        <w:t>.</w:t>
      </w:r>
    </w:p>
    <w:p w14:paraId="69FABF8F" w14:textId="528E09DB" w:rsidR="00252FA9" w:rsidRPr="00A37EC8" w:rsidRDefault="00145ED0">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840C62" w:rsidRPr="00A37EC8">
        <w:rPr>
          <w:rFonts w:ascii="Times New Roman" w:hAnsi="Times New Roman" w:cs="Times New Roman"/>
          <w:sz w:val="24"/>
          <w:szCs w:val="24"/>
        </w:rPr>
        <w:t xml:space="preserve">e slightly </w:t>
      </w:r>
      <w:r w:rsidR="00252FA9" w:rsidRPr="00A37EC8">
        <w:rPr>
          <w:rFonts w:ascii="Times New Roman" w:hAnsi="Times New Roman" w:cs="Times New Roman"/>
          <w:sz w:val="24"/>
          <w:szCs w:val="24"/>
        </w:rPr>
        <w:t xml:space="preserve">changed our method of handling eggs and first instar </w:t>
      </w:r>
      <w:r w:rsidR="00840C62" w:rsidRPr="00A37EC8">
        <w:rPr>
          <w:rFonts w:ascii="Times New Roman" w:hAnsi="Times New Roman" w:cs="Times New Roman"/>
          <w:sz w:val="24"/>
          <w:szCs w:val="24"/>
        </w:rPr>
        <w:t xml:space="preserve">between the years to improve accuracy of our observations. During the first year of experiment (2012) we searched </w:t>
      </w:r>
      <w:r w:rsidR="00252FA9"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dishes for eggs and then we transferred the</w:t>
      </w:r>
      <w:r w:rsidR="00252FA9" w:rsidRPr="00A37EC8">
        <w:rPr>
          <w:rFonts w:ascii="Times New Roman" w:hAnsi="Times New Roman" w:cs="Times New Roman"/>
          <w:sz w:val="24"/>
          <w:szCs w:val="24"/>
        </w:rPr>
        <w:t>m individually to separate dish. B</w:t>
      </w:r>
      <w:r w:rsidR="00840C62" w:rsidRPr="00A37EC8">
        <w:rPr>
          <w:rFonts w:ascii="Times New Roman" w:hAnsi="Times New Roman" w:cs="Times New Roman"/>
          <w:sz w:val="24"/>
          <w:szCs w:val="24"/>
        </w:rPr>
        <w:t>ut due to the fact</w:t>
      </w:r>
      <w:bookmarkStart w:id="145" w:name="_GoBack"/>
      <w:bookmarkEnd w:id="145"/>
      <w:r w:rsidR="00840C62" w:rsidRPr="00A37EC8">
        <w:rPr>
          <w:rFonts w:ascii="Times New Roman" w:hAnsi="Times New Roman" w:cs="Times New Roman"/>
          <w:sz w:val="24"/>
          <w:szCs w:val="24"/>
        </w:rPr>
        <w:t xml:space="preserve"> that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are very small and adults tended to hide them in </w:t>
      </w:r>
      <w:r w:rsidR="00840C62" w:rsidRPr="00A37EC8">
        <w:rPr>
          <w:rFonts w:ascii="Times New Roman" w:hAnsi="Times New Roman" w:cs="Times New Roman"/>
          <w:sz w:val="24"/>
          <w:szCs w:val="24"/>
        </w:rPr>
        <w:lastRenderedPageBreak/>
        <w:t xml:space="preserve">the substrate, we struggled to find them right after laying. Due to that our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were</w:t>
      </w:r>
      <w:r w:rsidR="00840C62" w:rsidRPr="00A37EC8">
        <w:rPr>
          <w:rFonts w:ascii="Times New Roman" w:hAnsi="Times New Roman" w:cs="Times New Roman"/>
          <w:sz w:val="24"/>
          <w:szCs w:val="24"/>
        </w:rPr>
        <w:t xml:space="preserve"> inconsistent</w:t>
      </w:r>
      <w:ins w:id="146" w:author="Jakubec Pavel" w:date="2015-10-21T10:08:00Z">
        <w:r w:rsidR="0056364C">
          <w:rPr>
            <w:rFonts w:ascii="Times New Roman" w:hAnsi="Times New Roman" w:cs="Times New Roman"/>
            <w:sz w:val="24"/>
            <w:szCs w:val="24"/>
          </w:rPr>
          <w:t xml:space="preserve">, </w:t>
        </w:r>
      </w:ins>
      <w:del w:id="147" w:author="Jakubec Pavel" w:date="2015-10-21T10:08:00Z">
        <w:r w:rsidR="00A5335D" w:rsidRPr="00A37EC8" w:rsidDel="0056364C">
          <w:rPr>
            <w:rFonts w:ascii="Times New Roman" w:hAnsi="Times New Roman" w:cs="Times New Roman"/>
            <w:sz w:val="24"/>
            <w:szCs w:val="24"/>
          </w:rPr>
          <w:delText xml:space="preserve"> and </w:delText>
        </w:r>
      </w:del>
      <w:r w:rsidR="00506E63" w:rsidRPr="00A37EC8">
        <w:rPr>
          <w:rFonts w:ascii="Times New Roman" w:hAnsi="Times New Roman" w:cs="Times New Roman"/>
          <w:sz w:val="24"/>
          <w:szCs w:val="24"/>
        </w:rPr>
        <w:t>we did not use them</w:t>
      </w:r>
      <w:r w:rsidR="00A5335D" w:rsidRPr="00A37EC8">
        <w:rPr>
          <w:rFonts w:ascii="Times New Roman" w:hAnsi="Times New Roman" w:cs="Times New Roman"/>
          <w:sz w:val="24"/>
          <w:szCs w:val="24"/>
        </w:rPr>
        <w:t xml:space="preserve"> </w:t>
      </w:r>
      <w:r w:rsidR="00CE5E7F" w:rsidRPr="00A37EC8">
        <w:rPr>
          <w:rFonts w:ascii="Times New Roman" w:hAnsi="Times New Roman" w:cs="Times New Roman"/>
          <w:sz w:val="24"/>
          <w:szCs w:val="24"/>
        </w:rPr>
        <w:t>for</w:t>
      </w:r>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p>
    <w:p w14:paraId="5393C7EF"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To minimize this error we chose different approach for </w:t>
      </w:r>
      <w:r w:rsidR="00252FA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second year (2013). We </w:t>
      </w:r>
      <w:r w:rsidR="000F4F2E" w:rsidRPr="00A37EC8">
        <w:rPr>
          <w:rFonts w:ascii="Times New Roman" w:hAnsi="Times New Roman" w:cs="Times New Roman"/>
          <w:sz w:val="24"/>
          <w:szCs w:val="24"/>
        </w:rPr>
        <w:t xml:space="preserve">instead </w:t>
      </w:r>
      <w:r w:rsidRPr="00A37EC8">
        <w:rPr>
          <w:rFonts w:ascii="Times New Roman" w:hAnsi="Times New Roman" w:cs="Times New Roman"/>
          <w:sz w:val="24"/>
          <w:szCs w:val="24"/>
        </w:rPr>
        <w:t xml:space="preserve">transferred the whole breeding group to a new Petri dish every day. The old dishes were marked and kept in the same climatic chamber as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parents. We checked them every day for emergence of the first instar larvae</w:t>
      </w:r>
      <w:r w:rsidR="00776C58" w:rsidRPr="00A37EC8">
        <w:rPr>
          <w:rFonts w:ascii="Times New Roman" w:hAnsi="Times New Roman" w:cs="Times New Roman"/>
          <w:sz w:val="24"/>
          <w:szCs w:val="24"/>
        </w:rPr>
        <w:t xml:space="preserve"> that were further separated into their own dishes</w:t>
      </w:r>
      <w:ins w:id="148" w:author="Jakubec Pavel" w:date="2015-10-21T10:23:00Z">
        <w:r w:rsidR="00AB41D8">
          <w:rPr>
            <w:rFonts w:ascii="Times New Roman" w:hAnsi="Times New Roman" w:cs="Times New Roman"/>
            <w:sz w:val="24"/>
            <w:szCs w:val="24"/>
          </w:rPr>
          <w:t>, so the individual development could be observed</w:t>
        </w:r>
      </w:ins>
      <w:r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 xml:space="preserve">ime when the eggs were laid,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14:paraId="676A06BF" w14:textId="28C5C0E9" w:rsidR="00836D15" w:rsidRPr="00A37EC8" w:rsidRDefault="00131F3E">
      <w:pPr>
        <w:rPr>
          <w:rFonts w:ascii="Times New Roman" w:hAnsi="Times New Roman" w:cs="Times New Roman"/>
          <w:sz w:val="24"/>
          <w:szCs w:val="24"/>
        </w:rPr>
      </w:pPr>
      <w:r w:rsidRPr="00A37EC8">
        <w:rPr>
          <w:rFonts w:ascii="Times New Roman" w:hAnsi="Times New Roman" w:cs="Times New Roman"/>
          <w:sz w:val="24"/>
          <w:szCs w:val="24"/>
        </w:rPr>
        <w:t>Every larva</w:t>
      </w:r>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Pr="00A37EC8">
        <w:rPr>
          <w:rFonts w:ascii="Times New Roman" w:hAnsi="Times New Roman" w:cs="Times New Roman"/>
          <w:sz w:val="24"/>
          <w:szCs w:val="24"/>
        </w:rPr>
        <w:t>was</w:t>
      </w:r>
      <w:r w:rsidR="00840C62" w:rsidRPr="00A37EC8">
        <w:rPr>
          <w:rFonts w:ascii="Times New Roman" w:hAnsi="Times New Roman" w:cs="Times New Roman"/>
          <w:sz w:val="24"/>
          <w:szCs w:val="24"/>
        </w:rPr>
        <w:t xml:space="preserve"> photographed </w:t>
      </w:r>
      <w:r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occurrence as the first instar larvae</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we continued </w:t>
      </w:r>
      <w:r w:rsidR="00840C62" w:rsidRPr="00A37EC8">
        <w:rPr>
          <w:rFonts w:ascii="Times New Roman" w:hAnsi="Times New Roman" w:cs="Times New Roman"/>
          <w:sz w:val="24"/>
          <w:szCs w:val="24"/>
        </w:rPr>
        <w:t>until pupation</w:t>
      </w:r>
      <w:r w:rsidR="008014CD" w:rsidRPr="00A37EC8">
        <w:rPr>
          <w:rFonts w:ascii="Times New Roman" w:hAnsi="Times New Roman" w:cs="Times New Roman"/>
          <w:sz w:val="24"/>
          <w:szCs w:val="24"/>
        </w:rPr>
        <w:t xml:space="preserve">. In this way we </w:t>
      </w:r>
      <w:ins w:id="149" w:author="Jakubec Pavel" w:date="2015-10-21T10:12:00Z">
        <w:r w:rsidR="0056364C">
          <w:rPr>
            <w:rFonts w:ascii="Times New Roman" w:hAnsi="Times New Roman" w:cs="Times New Roman"/>
            <w:sz w:val="24"/>
            <w:szCs w:val="24"/>
          </w:rPr>
          <w:t xml:space="preserve">continuously </w:t>
        </w:r>
      </w:ins>
      <w:r w:rsidR="008014CD" w:rsidRPr="00A37EC8">
        <w:rPr>
          <w:rFonts w:ascii="Times New Roman" w:hAnsi="Times New Roman" w:cs="Times New Roman"/>
          <w:sz w:val="24"/>
          <w:szCs w:val="24"/>
        </w:rPr>
        <w:t xml:space="preserve">documented </w:t>
      </w:r>
      <w:r w:rsidR="00840C62" w:rsidRPr="00A37EC8">
        <w:rPr>
          <w:rFonts w:ascii="Times New Roman" w:hAnsi="Times New Roman" w:cs="Times New Roman"/>
          <w:sz w:val="24"/>
          <w:szCs w:val="24"/>
        </w:rPr>
        <w:t xml:space="preserve">morphological changes 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ins w:id="150" w:author="Jakubec Pavel" w:date="2015-10-21T10:13:00Z">
        <w:r w:rsidR="0056364C">
          <w:rPr>
            <w:rFonts w:ascii="Times New Roman" w:hAnsi="Times New Roman" w:cs="Times New Roman"/>
            <w:sz w:val="24"/>
            <w:szCs w:val="24"/>
          </w:rPr>
          <w:t xml:space="preserve">The protocol for </w:t>
        </w:r>
      </w:ins>
      <w:ins w:id="151" w:author="Jakubec Pavel" w:date="2015-10-21T10:17:00Z">
        <w:r w:rsidR="00AB41D8">
          <w:rPr>
            <w:rFonts w:ascii="Times New Roman" w:hAnsi="Times New Roman" w:cs="Times New Roman"/>
            <w:sz w:val="24"/>
            <w:szCs w:val="24"/>
          </w:rPr>
          <w:t>documentation was following.</w:t>
        </w:r>
      </w:ins>
      <w:ins w:id="152" w:author="Jakubec Pavel" w:date="2015-10-21T10:13:00Z">
        <w:r w:rsidR="0056364C">
          <w:rPr>
            <w:rFonts w:ascii="Times New Roman" w:hAnsi="Times New Roman" w:cs="Times New Roman"/>
            <w:sz w:val="24"/>
            <w:szCs w:val="24"/>
          </w:rPr>
          <w:t xml:space="preserve"> We </w:t>
        </w:r>
      </w:ins>
      <w:ins w:id="153" w:author="Jakubec Pavel" w:date="2015-10-21T10:18:00Z">
        <w:r w:rsidR="00AB41D8">
          <w:rPr>
            <w:rFonts w:ascii="Times New Roman" w:hAnsi="Times New Roman" w:cs="Times New Roman"/>
            <w:sz w:val="24"/>
            <w:szCs w:val="24"/>
          </w:rPr>
          <w:t>to</w:t>
        </w:r>
      </w:ins>
      <w:ins w:id="154" w:author="Jakubec Pavel" w:date="2015-10-21T10:19:00Z">
        <w:r w:rsidR="00AB41D8">
          <w:rPr>
            <w:rFonts w:ascii="Times New Roman" w:hAnsi="Times New Roman" w:cs="Times New Roman"/>
            <w:sz w:val="24"/>
            <w:szCs w:val="24"/>
          </w:rPr>
          <w:t>o</w:t>
        </w:r>
      </w:ins>
      <w:ins w:id="155" w:author="Jakubec Pavel" w:date="2015-10-21T10:18:00Z">
        <w:r w:rsidR="00AB41D8">
          <w:rPr>
            <w:rFonts w:ascii="Times New Roman" w:hAnsi="Times New Roman" w:cs="Times New Roman"/>
            <w:sz w:val="24"/>
            <w:szCs w:val="24"/>
          </w:rPr>
          <w:t>k</w:t>
        </w:r>
      </w:ins>
      <w:ins w:id="156" w:author="Jakubec Pavel" w:date="2015-10-21T10:13:00Z">
        <w:r w:rsidR="0056364C">
          <w:rPr>
            <w:rFonts w:ascii="Times New Roman" w:hAnsi="Times New Roman" w:cs="Times New Roman"/>
            <w:sz w:val="24"/>
            <w:szCs w:val="24"/>
          </w:rPr>
          <w:t xml:space="preserve"> out the Petri dish from the climatic chamber and place</w:t>
        </w:r>
      </w:ins>
      <w:ins w:id="157" w:author="Jakubec Pavel" w:date="2015-10-21T10:19:00Z">
        <w:r w:rsidR="00AB41D8">
          <w:rPr>
            <w:rFonts w:ascii="Times New Roman" w:hAnsi="Times New Roman" w:cs="Times New Roman"/>
            <w:sz w:val="24"/>
            <w:szCs w:val="24"/>
          </w:rPr>
          <w:t>d</w:t>
        </w:r>
      </w:ins>
      <w:ins w:id="158" w:author="Jakubec Pavel" w:date="2015-10-21T10:13:00Z">
        <w:r w:rsidR="0056364C">
          <w:rPr>
            <w:rFonts w:ascii="Times New Roman" w:hAnsi="Times New Roman" w:cs="Times New Roman"/>
            <w:sz w:val="24"/>
            <w:szCs w:val="24"/>
          </w:rPr>
          <w:t xml:space="preserve"> it under </w:t>
        </w:r>
      </w:ins>
      <w:ins w:id="159" w:author="Jakubec Pavel" w:date="2015-10-21T10:15:00Z">
        <w:r w:rsidR="0056364C">
          <w:rPr>
            <w:rFonts w:ascii="Times New Roman" w:hAnsi="Times New Roman" w:cs="Times New Roman"/>
            <w:sz w:val="24"/>
            <w:szCs w:val="24"/>
          </w:rPr>
          <w:t xml:space="preserve">the </w:t>
        </w:r>
      </w:ins>
      <w:ins w:id="160" w:author="Jakubec Pavel" w:date="2015-10-21T10:13:00Z">
        <w:r w:rsidR="0056364C">
          <w:rPr>
            <w:rFonts w:ascii="Times New Roman" w:hAnsi="Times New Roman" w:cs="Times New Roman"/>
            <w:sz w:val="24"/>
            <w:szCs w:val="24"/>
          </w:rPr>
          <w:t>stereoscopic microscop</w:t>
        </w:r>
      </w:ins>
      <w:ins w:id="161" w:author="Jakubec Pavel" w:date="2015-10-21T10:15:00Z">
        <w:r w:rsidR="001A56DD">
          <w:rPr>
            <w:rFonts w:ascii="Times New Roman" w:hAnsi="Times New Roman" w:cs="Times New Roman"/>
            <w:sz w:val="24"/>
            <w:szCs w:val="24"/>
          </w:rPr>
          <w:t>e and located the larva. They tended to stay</w:t>
        </w:r>
        <w:r w:rsidR="00AB41D8">
          <w:rPr>
            <w:rFonts w:ascii="Times New Roman" w:hAnsi="Times New Roman" w:cs="Times New Roman"/>
            <w:sz w:val="24"/>
            <w:szCs w:val="24"/>
          </w:rPr>
          <w:t xml:space="preserve"> around the food source</w:t>
        </w:r>
      </w:ins>
      <w:ins w:id="162" w:author="Jakubec Pavel" w:date="2015-12-02T15:44:00Z">
        <w:r w:rsidR="001A56DD">
          <w:rPr>
            <w:rFonts w:ascii="Times New Roman" w:hAnsi="Times New Roman" w:cs="Times New Roman"/>
            <w:sz w:val="24"/>
            <w:szCs w:val="24"/>
          </w:rPr>
          <w:t>, but not always</w:t>
        </w:r>
      </w:ins>
      <w:ins w:id="163" w:author="Jakubec Pavel" w:date="2015-10-21T10:15:00Z">
        <w:r w:rsidR="0056364C">
          <w:rPr>
            <w:rFonts w:ascii="Times New Roman" w:hAnsi="Times New Roman" w:cs="Times New Roman"/>
            <w:sz w:val="24"/>
            <w:szCs w:val="24"/>
          </w:rPr>
          <w:t>.</w:t>
        </w:r>
        <w:r w:rsidR="00AB41D8">
          <w:rPr>
            <w:rFonts w:ascii="Times New Roman" w:hAnsi="Times New Roman" w:cs="Times New Roman"/>
            <w:sz w:val="24"/>
            <w:szCs w:val="24"/>
          </w:rPr>
          <w:t xml:space="preserve"> The larva was </w:t>
        </w:r>
      </w:ins>
      <w:ins w:id="164" w:author="Jakubec Pavel" w:date="2015-10-21T10:17:00Z">
        <w:r w:rsidR="00AB41D8">
          <w:rPr>
            <w:rFonts w:ascii="Times New Roman" w:hAnsi="Times New Roman" w:cs="Times New Roman"/>
            <w:sz w:val="24"/>
            <w:szCs w:val="24"/>
          </w:rPr>
          <w:t>transferred</w:t>
        </w:r>
      </w:ins>
      <w:ins w:id="165" w:author="Jakubec Pavel" w:date="2015-10-21T10:15:00Z">
        <w:r w:rsidR="00AB41D8">
          <w:rPr>
            <w:rFonts w:ascii="Times New Roman" w:hAnsi="Times New Roman" w:cs="Times New Roman"/>
            <w:sz w:val="24"/>
            <w:szCs w:val="24"/>
          </w:rPr>
          <w:t xml:space="preserve"> with fine brush on white </w:t>
        </w:r>
      </w:ins>
      <w:ins w:id="166" w:author="Jakubec Pavel" w:date="2015-10-21T10:19:00Z">
        <w:r w:rsidR="00AB41D8">
          <w:rPr>
            <w:rFonts w:ascii="Times New Roman" w:hAnsi="Times New Roman" w:cs="Times New Roman"/>
            <w:sz w:val="24"/>
            <w:szCs w:val="24"/>
          </w:rPr>
          <w:t xml:space="preserve">sheet of </w:t>
        </w:r>
      </w:ins>
      <w:ins w:id="167" w:author="Jakubec Pavel" w:date="2015-10-21T10:15:00Z">
        <w:r w:rsidR="00AB41D8">
          <w:rPr>
            <w:rFonts w:ascii="Times New Roman" w:hAnsi="Times New Roman" w:cs="Times New Roman"/>
            <w:sz w:val="24"/>
            <w:szCs w:val="24"/>
          </w:rPr>
          <w:t>paper and photographed.</w:t>
        </w:r>
      </w:ins>
      <w:ins w:id="168" w:author="Jakubec Pavel" w:date="2015-10-21T10:27:00Z">
        <w:r w:rsidR="0030710B">
          <w:rPr>
            <w:rFonts w:ascii="Times New Roman" w:hAnsi="Times New Roman" w:cs="Times New Roman"/>
            <w:sz w:val="24"/>
            <w:szCs w:val="24"/>
          </w:rPr>
          <w:t xml:space="preserve"> </w:t>
        </w:r>
      </w:ins>
      <w:ins w:id="169" w:author="Jakubec Pavel" w:date="2015-10-21T10:15:00Z">
        <w:r w:rsidR="0030710B">
          <w:rPr>
            <w:rFonts w:ascii="Times New Roman" w:hAnsi="Times New Roman" w:cs="Times New Roman"/>
            <w:sz w:val="24"/>
            <w:szCs w:val="24"/>
          </w:rPr>
          <w:t>Once we obtained usable picture we returned the larva</w:t>
        </w:r>
        <w:r w:rsidR="00AB41D8">
          <w:rPr>
            <w:rFonts w:ascii="Times New Roman" w:hAnsi="Times New Roman" w:cs="Times New Roman"/>
            <w:sz w:val="24"/>
            <w:szCs w:val="24"/>
          </w:rPr>
          <w:t xml:space="preserve"> </w:t>
        </w:r>
      </w:ins>
      <w:ins w:id="170" w:author="Jakubec Pavel" w:date="2015-10-21T10:18:00Z">
        <w:r w:rsidR="00AB41D8">
          <w:rPr>
            <w:rFonts w:ascii="Times New Roman" w:hAnsi="Times New Roman" w:cs="Times New Roman"/>
            <w:sz w:val="24"/>
            <w:szCs w:val="24"/>
          </w:rPr>
          <w:t xml:space="preserve">back </w:t>
        </w:r>
      </w:ins>
      <w:ins w:id="171" w:author="Jakubec Pavel" w:date="2015-10-21T10:15:00Z">
        <w:r w:rsidR="00AB41D8">
          <w:rPr>
            <w:rFonts w:ascii="Times New Roman" w:hAnsi="Times New Roman" w:cs="Times New Roman"/>
            <w:sz w:val="24"/>
            <w:szCs w:val="24"/>
          </w:rPr>
          <w:t xml:space="preserve">into Petri dish and back to </w:t>
        </w:r>
      </w:ins>
      <w:ins w:id="172" w:author="Jakubec Pavel" w:date="2015-10-21T10:17:00Z">
        <w:r w:rsidR="00AB41D8">
          <w:rPr>
            <w:rFonts w:ascii="Times New Roman" w:hAnsi="Times New Roman" w:cs="Times New Roman"/>
            <w:sz w:val="24"/>
            <w:szCs w:val="24"/>
          </w:rPr>
          <w:t xml:space="preserve">corresponding </w:t>
        </w:r>
      </w:ins>
      <w:ins w:id="173" w:author="Jakubec Pavel" w:date="2015-10-21T10:16:00Z">
        <w:r w:rsidR="00AB41D8">
          <w:rPr>
            <w:rFonts w:ascii="Times New Roman" w:hAnsi="Times New Roman" w:cs="Times New Roman"/>
            <w:sz w:val="24"/>
            <w:szCs w:val="24"/>
          </w:rPr>
          <w:t>climatic chamber</w:t>
        </w:r>
      </w:ins>
      <w:ins w:id="174" w:author="Jakubec Pavel" w:date="2015-10-21T10:17:00Z">
        <w:r w:rsidR="00AB41D8">
          <w:rPr>
            <w:rFonts w:ascii="Times New Roman" w:hAnsi="Times New Roman" w:cs="Times New Roman"/>
            <w:sz w:val="24"/>
            <w:szCs w:val="24"/>
          </w:rPr>
          <w:t xml:space="preserve">. </w:t>
        </w:r>
      </w:ins>
      <w:r w:rsidR="00DA3518" w:rsidRPr="00A37EC8">
        <w:rPr>
          <w:rFonts w:ascii="Times New Roman" w:hAnsi="Times New Roman" w:cs="Times New Roman"/>
          <w:sz w:val="24"/>
          <w:szCs w:val="24"/>
        </w:rPr>
        <w:t>The 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picture did not usually take more than 1 minute in total.</w:t>
      </w:r>
      <w:r w:rsidR="00836D15"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Key developmental stages of each larva with the accurate date and time could be </w:t>
      </w:r>
      <w:r w:rsidR="006367B7" w:rsidRPr="00A37EC8">
        <w:rPr>
          <w:rFonts w:ascii="Times New Roman" w:hAnsi="Times New Roman" w:cs="Times New Roman"/>
          <w:sz w:val="24"/>
          <w:szCs w:val="24"/>
        </w:rPr>
        <w:t xml:space="preserve">distinguished based on </w:t>
      </w:r>
      <w:r w:rsidR="00840C62" w:rsidRPr="00A37EC8">
        <w:rPr>
          <w:rFonts w:ascii="Times New Roman" w:hAnsi="Times New Roman" w:cs="Times New Roman"/>
          <w:sz w:val="24"/>
          <w:szCs w:val="24"/>
        </w:rPr>
        <w:t>those 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its size </w:t>
      </w:r>
      <w:r w:rsidR="006367B7" w:rsidRPr="00A37EC8">
        <w:rPr>
          <w:rFonts w:ascii="Times New Roman" w:hAnsi="Times New Roman" w:cs="Times New Roman"/>
          <w:sz w:val="24"/>
          <w:szCs w:val="24"/>
        </w:rPr>
        <w:t>expand</w:t>
      </w:r>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ins w:id="175" w:author="Jakubec Pavel" w:date="2015-12-15T18:49:00Z">
        <w:r w:rsidR="00103997">
          <w:rPr>
            <w:rFonts w:ascii="Times New Roman" w:hAnsi="Times New Roman" w:cs="Times New Roman"/>
            <w:sz w:val="24"/>
            <w:szCs w:val="24"/>
          </w:rPr>
          <w:t xml:space="preserve">This was very useful for data collection, because we did not have to search for </w:t>
        </w:r>
      </w:ins>
      <w:proofErr w:type="spellStart"/>
      <w:ins w:id="176" w:author="Jakubec Pavel" w:date="2015-12-15T18:50:00Z">
        <w:r w:rsidR="00103997">
          <w:rPr>
            <w:rFonts w:ascii="Times New Roman" w:hAnsi="Times New Roman" w:cs="Times New Roman"/>
            <w:sz w:val="24"/>
            <w:szCs w:val="24"/>
          </w:rPr>
          <w:t>exuvia</w:t>
        </w:r>
        <w:proofErr w:type="spellEnd"/>
        <w:r w:rsidR="00103997">
          <w:rPr>
            <w:rFonts w:ascii="Times New Roman" w:hAnsi="Times New Roman" w:cs="Times New Roman"/>
            <w:sz w:val="24"/>
            <w:szCs w:val="24"/>
          </w:rPr>
          <w:t xml:space="preserve"> to be sure </w:t>
        </w:r>
      </w:ins>
      <w:ins w:id="177" w:author="Jakubec Pavel" w:date="2015-12-15T18:49:00Z">
        <w:r w:rsidR="00103997">
          <w:rPr>
            <w:rFonts w:ascii="Times New Roman" w:hAnsi="Times New Roman" w:cs="Times New Roman"/>
            <w:sz w:val="24"/>
            <w:szCs w:val="24"/>
          </w:rPr>
          <w:t>that our larva is in the next instar.</w:t>
        </w:r>
      </w:ins>
    </w:p>
    <w:p w14:paraId="6991AEF1" w14:textId="77777777" w:rsidR="00DA3518" w:rsidRPr="00A37EC8" w:rsidRDefault="00DA3518" w:rsidP="00426E02">
      <w:pPr>
        <w:rPr>
          <w:rFonts w:ascii="Times New Roman" w:hAnsi="Times New Roman" w:cs="Times New Roman"/>
          <w:sz w:val="24"/>
          <w:szCs w:val="24"/>
        </w:rPr>
      </w:pPr>
      <w:r w:rsidRPr="00A37EC8">
        <w:rPr>
          <w:rFonts w:ascii="Times New Roman" w:hAnsi="Times New Roman" w:cs="Times New Roman"/>
          <w:sz w:val="24"/>
          <w:szCs w:val="24"/>
        </w:rPr>
        <w:t xml:space="preserve">It happened sometimes that we were unable to find some larva in </w:t>
      </w:r>
      <w:del w:id="178" w:author="Jakubec Pavel" w:date="2015-10-21T10:24:00Z">
        <w:r w:rsidRPr="00A37EC8" w:rsidDel="00AB41D8">
          <w:rPr>
            <w:rFonts w:ascii="Times New Roman" w:hAnsi="Times New Roman" w:cs="Times New Roman"/>
            <w:sz w:val="24"/>
            <w:szCs w:val="24"/>
          </w:rPr>
          <w:delText xml:space="preserve">the </w:delText>
        </w:r>
      </w:del>
      <w:ins w:id="179" w:author="Jakubec Pavel" w:date="2015-10-21T10:24:00Z">
        <w:r w:rsidR="00AB41D8">
          <w:rPr>
            <w:rFonts w:ascii="Times New Roman" w:hAnsi="Times New Roman" w:cs="Times New Roman"/>
            <w:sz w:val="24"/>
            <w:szCs w:val="24"/>
          </w:rPr>
          <w:t>its</w:t>
        </w:r>
        <w:r w:rsidR="00AB41D8"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Petri dish. In that case we treated the dish as </w:t>
      </w:r>
      <w:ins w:id="180" w:author="Jakubec Pavel" w:date="2015-10-21T10:24:00Z">
        <w:r w:rsidR="00AB41D8">
          <w:rPr>
            <w:rFonts w:ascii="Times New Roman" w:hAnsi="Times New Roman" w:cs="Times New Roman"/>
            <w:sz w:val="24"/>
            <w:szCs w:val="24"/>
          </w:rPr>
          <w:t xml:space="preserve">possibly </w:t>
        </w:r>
      </w:ins>
      <w:r w:rsidRPr="00A37EC8">
        <w:rPr>
          <w:rFonts w:ascii="Times New Roman" w:hAnsi="Times New Roman" w:cs="Times New Roman"/>
          <w:sz w:val="24"/>
          <w:szCs w:val="24"/>
        </w:rPr>
        <w:t>full and put it back into its treatme</w:t>
      </w:r>
      <w:r w:rsidR="00192C23" w:rsidRPr="00A37EC8">
        <w:rPr>
          <w:rFonts w:ascii="Times New Roman" w:hAnsi="Times New Roman" w:cs="Times New Roman"/>
          <w:sz w:val="24"/>
          <w:szCs w:val="24"/>
        </w:rPr>
        <w:t>nt and tried another day. If the larva</w:t>
      </w:r>
      <w:del w:id="181" w:author="pavel" w:date="2015-12-14T17:18:00Z">
        <w:r w:rsidR="00192C23" w:rsidRPr="00A37EC8" w:rsidDel="00426E02">
          <w:rPr>
            <w:rFonts w:ascii="Times New Roman" w:hAnsi="Times New Roman" w:cs="Times New Roman"/>
            <w:sz w:val="24"/>
            <w:szCs w:val="24"/>
          </w:rPr>
          <w:delText>e</w:delText>
        </w:r>
      </w:del>
      <w:r w:rsidR="00192C23" w:rsidRPr="00A37EC8">
        <w:rPr>
          <w:rFonts w:ascii="Times New Roman" w:hAnsi="Times New Roman" w:cs="Times New Roman"/>
          <w:sz w:val="24"/>
          <w:szCs w:val="24"/>
        </w:rPr>
        <w:t xml:space="preserve"> changed instar</w:t>
      </w:r>
      <w:del w:id="182" w:author="pavel" w:date="2015-12-14T17:18:00Z">
        <w:r w:rsidR="00192C23" w:rsidRPr="00A37EC8" w:rsidDel="00426E02">
          <w:rPr>
            <w:rFonts w:ascii="Times New Roman" w:hAnsi="Times New Roman" w:cs="Times New Roman"/>
            <w:sz w:val="24"/>
            <w:szCs w:val="24"/>
          </w:rPr>
          <w:delText>s</w:delText>
        </w:r>
      </w:del>
      <w:r w:rsidR="00192C23" w:rsidRPr="00A37EC8">
        <w:rPr>
          <w:rFonts w:ascii="Times New Roman" w:hAnsi="Times New Roman" w:cs="Times New Roman"/>
          <w:sz w:val="24"/>
          <w:szCs w:val="24"/>
        </w:rPr>
        <w:t xml:space="preserve"> before we found it, we counted </w:t>
      </w:r>
      <w:ins w:id="183" w:author="pavel" w:date="2015-12-14T17:19:00Z">
        <w:r w:rsidR="00426E02">
          <w:rPr>
            <w:rFonts w:ascii="Times New Roman" w:hAnsi="Times New Roman" w:cs="Times New Roman"/>
            <w:sz w:val="24"/>
            <w:szCs w:val="24"/>
          </w:rPr>
          <w:t xml:space="preserve">length of </w:t>
        </w:r>
      </w:ins>
      <w:r w:rsidR="00192C23" w:rsidRPr="00A37EC8">
        <w:rPr>
          <w:rFonts w:ascii="Times New Roman" w:hAnsi="Times New Roman" w:cs="Times New Roman"/>
          <w:sz w:val="24"/>
          <w:szCs w:val="24"/>
        </w:rPr>
        <w:t xml:space="preserve">both instars as NAs and we tried to keep track of </w:t>
      </w:r>
      <w:del w:id="184" w:author="pavel" w:date="2015-12-14T17:19:00Z">
        <w:r w:rsidR="00192C23" w:rsidRPr="00A37EC8" w:rsidDel="00426E02">
          <w:rPr>
            <w:rFonts w:ascii="Times New Roman" w:hAnsi="Times New Roman" w:cs="Times New Roman"/>
            <w:sz w:val="24"/>
            <w:szCs w:val="24"/>
          </w:rPr>
          <w:delText xml:space="preserve">it </w:delText>
        </w:r>
      </w:del>
      <w:ins w:id="185" w:author="pavel" w:date="2015-12-14T17:20:00Z">
        <w:r w:rsidR="00426E02">
          <w:rPr>
            <w:rFonts w:ascii="Times New Roman" w:hAnsi="Times New Roman" w:cs="Times New Roman"/>
            <w:sz w:val="24"/>
            <w:szCs w:val="24"/>
          </w:rPr>
          <w:t xml:space="preserve">this </w:t>
        </w:r>
        <w:proofErr w:type="spellStart"/>
        <w:r w:rsidR="00426E02">
          <w:rPr>
            <w:rFonts w:ascii="Times New Roman" w:hAnsi="Times New Roman" w:cs="Times New Roman"/>
            <w:sz w:val="24"/>
            <w:szCs w:val="24"/>
          </w:rPr>
          <w:t>larva</w:t>
        </w:r>
      </w:ins>
      <w:del w:id="186" w:author="pavel" w:date="2015-12-14T17:19:00Z">
        <w:r w:rsidR="00192C23" w:rsidRPr="00A37EC8" w:rsidDel="00426E02">
          <w:rPr>
            <w:rFonts w:ascii="Times New Roman" w:hAnsi="Times New Roman" w:cs="Times New Roman"/>
            <w:sz w:val="24"/>
            <w:szCs w:val="24"/>
          </w:rPr>
          <w:delText xml:space="preserve">all the time </w:delText>
        </w:r>
      </w:del>
      <w:r w:rsidR="00192C23" w:rsidRPr="00A37EC8">
        <w:rPr>
          <w:rFonts w:ascii="Times New Roman" w:hAnsi="Times New Roman" w:cs="Times New Roman"/>
          <w:sz w:val="24"/>
          <w:szCs w:val="24"/>
        </w:rPr>
        <w:t>in</w:t>
      </w:r>
      <w:proofErr w:type="spellEnd"/>
      <w:r w:rsidR="00192C23" w:rsidRPr="00A37EC8">
        <w:rPr>
          <w:rFonts w:ascii="Times New Roman" w:hAnsi="Times New Roman" w:cs="Times New Roman"/>
          <w:sz w:val="24"/>
          <w:szCs w:val="24"/>
        </w:rPr>
        <w:t xml:space="preserve"> the next stage</w:t>
      </w:r>
      <w:ins w:id="187" w:author="pavel" w:date="2015-12-14T17:19:00Z">
        <w:r w:rsidR="00426E02">
          <w:rPr>
            <w:rFonts w:ascii="Times New Roman" w:hAnsi="Times New Roman" w:cs="Times New Roman"/>
            <w:sz w:val="24"/>
            <w:szCs w:val="24"/>
          </w:rPr>
          <w:t>s</w:t>
        </w:r>
      </w:ins>
      <w:r w:rsidR="00192C23" w:rsidRPr="00A37EC8">
        <w:rPr>
          <w:rFonts w:ascii="Times New Roman" w:hAnsi="Times New Roman" w:cs="Times New Roman"/>
          <w:sz w:val="24"/>
          <w:szCs w:val="24"/>
        </w:rPr>
        <w:t>.</w:t>
      </w:r>
    </w:p>
    <w:p w14:paraId="14F1406D" w14:textId="719C9C68" w:rsidR="00DB0F65" w:rsidRPr="00A37EC8" w:rsidRDefault="00836D15" w:rsidP="00426E02">
      <w:pPr>
        <w:rPr>
          <w:rFonts w:ascii="Times New Roman" w:hAnsi="Times New Roman" w:cs="Times New Roman"/>
          <w:sz w:val="24"/>
          <w:szCs w:val="24"/>
        </w:rPr>
      </w:pPr>
      <w:r w:rsidRPr="00A37EC8">
        <w:rPr>
          <w:rFonts w:ascii="Times New Roman" w:hAnsi="Times New Roman" w:cs="Times New Roman"/>
          <w:sz w:val="24"/>
          <w:szCs w:val="24"/>
        </w:rPr>
        <w:t>We</w:t>
      </w:r>
      <w:r w:rsidR="00DB0F65" w:rsidRPr="00A37EC8">
        <w:rPr>
          <w:rFonts w:ascii="Times New Roman" w:hAnsi="Times New Roman" w:cs="Times New Roman"/>
          <w:sz w:val="24"/>
          <w:szCs w:val="24"/>
        </w:rPr>
        <w:t xml:space="preserve"> </w:t>
      </w:r>
      <w:del w:id="188" w:author="pavel" w:date="2015-12-14T17:20:00Z">
        <w:r w:rsidR="00DB0F65" w:rsidRPr="00A37EC8" w:rsidDel="00426E02">
          <w:rPr>
            <w:rFonts w:ascii="Times New Roman" w:hAnsi="Times New Roman" w:cs="Times New Roman"/>
            <w:sz w:val="24"/>
            <w:szCs w:val="24"/>
          </w:rPr>
          <w:delText>also</w:delText>
        </w:r>
        <w:r w:rsidRPr="00A37EC8" w:rsidDel="00426E02">
          <w:rPr>
            <w:rFonts w:ascii="Times New Roman" w:hAnsi="Times New Roman" w:cs="Times New Roman"/>
            <w:sz w:val="24"/>
            <w:szCs w:val="24"/>
          </w:rPr>
          <w:delText xml:space="preserve"> </w:delText>
        </w:r>
      </w:del>
      <w:r w:rsidRPr="00A37EC8">
        <w:rPr>
          <w:rFonts w:ascii="Times New Roman" w:hAnsi="Times New Roman" w:cs="Times New Roman"/>
          <w:sz w:val="24"/>
          <w:szCs w:val="24"/>
        </w:rPr>
        <w:t xml:space="preserve">used </w:t>
      </w:r>
      <w:r w:rsidR="00674AFD" w:rsidRPr="00A37EC8">
        <w:rPr>
          <w:rFonts w:ascii="Times New Roman" w:hAnsi="Times New Roman" w:cs="Times New Roman"/>
          <w:sz w:val="24"/>
          <w:szCs w:val="24"/>
        </w:rPr>
        <w:t xml:space="preserve">obtained </w:t>
      </w:r>
      <w:r w:rsidRPr="00A37EC8">
        <w:rPr>
          <w:rFonts w:ascii="Times New Roman" w:hAnsi="Times New Roman" w:cs="Times New Roman"/>
          <w:sz w:val="24"/>
          <w:szCs w:val="24"/>
        </w:rPr>
        <w:t xml:space="preserve">photographs </w:t>
      </w:r>
      <w:r w:rsidR="00674AFD" w:rsidRPr="00A37EC8">
        <w:rPr>
          <w:rFonts w:ascii="Times New Roman" w:hAnsi="Times New Roman" w:cs="Times New Roman"/>
          <w:sz w:val="24"/>
          <w:szCs w:val="24"/>
        </w:rPr>
        <w:t>for</w:t>
      </w:r>
      <w:r w:rsidR="008D704A" w:rsidRPr="00A37EC8">
        <w:rPr>
          <w:rFonts w:ascii="Times New Roman" w:hAnsi="Times New Roman" w:cs="Times New Roman"/>
          <w:sz w:val="24"/>
          <w:szCs w:val="24"/>
        </w:rPr>
        <w:t xml:space="preserve"> the</w:t>
      </w:r>
      <w:r w:rsidR="00674AFD" w:rsidRPr="00A37EC8">
        <w:rPr>
          <w:rFonts w:ascii="Times New Roman" w:hAnsi="Times New Roman" w:cs="Times New Roman"/>
          <w:sz w:val="24"/>
          <w:szCs w:val="24"/>
        </w:rPr>
        <w:t xml:space="preserve"> </w:t>
      </w:r>
      <w:r w:rsidRPr="00A37EC8">
        <w:rPr>
          <w:rFonts w:ascii="Times New Roman" w:hAnsi="Times New Roman" w:cs="Times New Roman"/>
          <w:sz w:val="24"/>
          <w:szCs w:val="24"/>
        </w:rPr>
        <w:t>instar determination. Because</w:t>
      </w:r>
      <w:r w:rsidR="00674AFD" w:rsidRPr="00A37EC8">
        <w:rPr>
          <w:rFonts w:ascii="Times New Roman" w:hAnsi="Times New Roman" w:cs="Times New Roman"/>
          <w:sz w:val="24"/>
          <w:szCs w:val="24"/>
        </w:rPr>
        <w:t>, the dorsal side of all the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we had plenty </w:t>
      </w:r>
      <w:r w:rsidR="000F4F2E" w:rsidRPr="00A37EC8">
        <w:rPr>
          <w:rFonts w:ascii="Times New Roman" w:hAnsi="Times New Roman" w:cs="Times New Roman"/>
          <w:sz w:val="24"/>
          <w:szCs w:val="24"/>
        </w:rPr>
        <w:t xml:space="preserve">of </w:t>
      </w:r>
      <w:r w:rsidR="008D704A" w:rsidRPr="00A37EC8">
        <w:rPr>
          <w:rFonts w:ascii="Times New Roman" w:hAnsi="Times New Roman" w:cs="Times New Roman"/>
          <w:sz w:val="24"/>
          <w:szCs w:val="24"/>
        </w:rPr>
        <w:t>characters</w:t>
      </w:r>
      <w:r w:rsidR="00674AFD" w:rsidRPr="00A37EC8">
        <w:rPr>
          <w:rFonts w:ascii="Times New Roman" w:hAnsi="Times New Roman" w:cs="Times New Roman"/>
          <w:sz w:val="24"/>
          <w:szCs w:val="24"/>
        </w:rPr>
        <w:t xml:space="preserve"> to choose from.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(see 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r w:rsidR="008D704A" w:rsidRPr="00A37EC8">
        <w:rPr>
          <w:rFonts w:ascii="Times New Roman" w:hAnsi="Times New Roman" w:cs="Times New Roman"/>
          <w:sz w:val="24"/>
          <w:szCs w:val="24"/>
        </w:rPr>
        <w:t xml:space="preserve">, so </w:t>
      </w:r>
      <w:r w:rsidR="00674AFD" w:rsidRPr="00A37EC8">
        <w:rPr>
          <w:rFonts w:ascii="Times New Roman" w:hAnsi="Times New Roman" w:cs="Times New Roman"/>
          <w:sz w:val="24"/>
          <w:szCs w:val="24"/>
        </w:rPr>
        <w:t xml:space="preserve">we </w:t>
      </w:r>
      <w:r w:rsidR="008D704A" w:rsidRPr="00A37EC8">
        <w:rPr>
          <w:rFonts w:ascii="Times New Roman" w:hAnsi="Times New Roman" w:cs="Times New Roman"/>
          <w:sz w:val="24"/>
          <w:szCs w:val="24"/>
        </w:rPr>
        <w:t>omitted</w:t>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these parts,</w:t>
      </w:r>
      <w:r w:rsidR="005A7C23" w:rsidRPr="00A37EC8">
        <w:rPr>
          <w:rFonts w:ascii="Times New Roman" w:hAnsi="Times New Roman" w:cs="Times New Roman"/>
          <w:sz w:val="24"/>
          <w:szCs w:val="24"/>
        </w:rPr>
        <w:t xml:space="preserve"> and also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 xml:space="preserve">as </w:t>
      </w:r>
      <w:r w:rsidR="00281FD3" w:rsidRPr="00A37EC8">
        <w:rPr>
          <w:rFonts w:ascii="Times New Roman" w:hAnsi="Times New Roman" w:cs="Times New Roman"/>
          <w:sz w:val="24"/>
          <w:szCs w:val="24"/>
        </w:rPr>
        <w:t>good</w:t>
      </w:r>
      <w:r w:rsidR="008D704A" w:rsidRPr="00A37EC8">
        <w:rPr>
          <w:rFonts w:ascii="Times New Roman" w:hAnsi="Times New Roman" w:cs="Times New Roman"/>
          <w:sz w:val="24"/>
          <w:szCs w:val="24"/>
        </w:rPr>
        <w:t xml:space="preserve"> character</w:t>
      </w:r>
      <w:r w:rsidR="000F4F2E" w:rsidRPr="00A37EC8">
        <w:rPr>
          <w:rFonts w:ascii="Times New Roman" w:hAnsi="Times New Roman" w:cs="Times New Roman"/>
          <w:sz w:val="24"/>
          <w:szCs w:val="24"/>
        </w:rPr>
        <w:t>s</w:t>
      </w:r>
      <w:r w:rsidR="00281FD3" w:rsidRPr="00A37EC8">
        <w:rPr>
          <w:rFonts w:ascii="Times New Roman" w:hAnsi="Times New Roman" w:cs="Times New Roman"/>
          <w:sz w:val="24"/>
          <w:szCs w:val="24"/>
        </w:rPr>
        <w:t xml:space="preserve"> for instar determination</w:t>
      </w:r>
      <w:ins w:id="189" w:author="Jakubec Pavel" w:date="2015-12-15T18:53:00Z">
        <w:r w:rsidR="002C540F">
          <w:rPr>
            <w:rFonts w:ascii="Times New Roman" w:hAnsi="Times New Roman" w:cs="Times New Roman"/>
            <w:sz w:val="24"/>
            <w:szCs w:val="24"/>
          </w:rPr>
          <w:t>, because they would vary between measurements too much</w:t>
        </w:r>
      </w:ins>
      <w:r w:rsidR="008D704A" w:rsidRPr="00A37EC8">
        <w:rPr>
          <w:rFonts w:ascii="Times New Roman" w:hAnsi="Times New Roman" w:cs="Times New Roman"/>
          <w:sz w:val="24"/>
          <w:szCs w:val="24"/>
        </w:rPr>
        <w:t xml:space="preserve">. Measuring of some smaller parts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 </w:t>
      </w:r>
      <w:r w:rsidR="008D704A" w:rsidRPr="00A37EC8">
        <w:rPr>
          <w:rFonts w:ascii="Times New Roman" w:hAnsi="Times New Roman" w:cs="Times New Roman"/>
          <w:sz w:val="24"/>
          <w:szCs w:val="24"/>
        </w:rPr>
        <w:t xml:space="preserve">was impractical, because </w:t>
      </w:r>
      <w:ins w:id="190" w:author="pavel" w:date="2015-12-14T17:10:00Z">
        <w:r w:rsidR="000D24B9">
          <w:rPr>
            <w:rFonts w:ascii="Times New Roman" w:hAnsi="Times New Roman" w:cs="Times New Roman"/>
            <w:sz w:val="24"/>
            <w:szCs w:val="24"/>
          </w:rPr>
          <w:t>it is</w:t>
        </w:r>
      </w:ins>
      <w:del w:id="191" w:author="pavel" w:date="2015-12-14T17:10:00Z">
        <w:r w:rsidR="008D704A" w:rsidRPr="00A37EC8" w:rsidDel="000D24B9">
          <w:rPr>
            <w:rFonts w:ascii="Times New Roman" w:hAnsi="Times New Roman" w:cs="Times New Roman"/>
            <w:sz w:val="24"/>
            <w:szCs w:val="24"/>
          </w:rPr>
          <w:delText>our camera had low resolution and those parts would be</w:delText>
        </w:r>
      </w:del>
      <w:r w:rsidR="008D704A" w:rsidRPr="00A37EC8">
        <w:rPr>
          <w:rFonts w:ascii="Times New Roman" w:hAnsi="Times New Roman" w:cs="Times New Roman"/>
          <w:sz w:val="24"/>
          <w:szCs w:val="24"/>
        </w:rPr>
        <w:t xml:space="preserve"> very challenging to measure </w:t>
      </w:r>
      <w:ins w:id="192" w:author="pavel" w:date="2015-12-14T17:10:00Z">
        <w:r w:rsidR="000D24B9">
          <w:rPr>
            <w:rFonts w:ascii="Times New Roman" w:hAnsi="Times New Roman" w:cs="Times New Roman"/>
            <w:sz w:val="24"/>
            <w:szCs w:val="24"/>
          </w:rPr>
          <w:t xml:space="preserve">them </w:t>
        </w:r>
      </w:ins>
      <w:r w:rsidR="008D704A" w:rsidRPr="00A37EC8">
        <w:rPr>
          <w:rFonts w:ascii="Times New Roman" w:hAnsi="Times New Roman" w:cs="Times New Roman"/>
          <w:sz w:val="24"/>
          <w:szCs w:val="24"/>
        </w:rPr>
        <w:t>accurately</w:t>
      </w:r>
      <w:ins w:id="193" w:author="pavel" w:date="2015-12-14T17:10:00Z">
        <w:r w:rsidR="000D24B9">
          <w:rPr>
            <w:rFonts w:ascii="Times New Roman" w:hAnsi="Times New Roman" w:cs="Times New Roman"/>
            <w:sz w:val="24"/>
            <w:szCs w:val="24"/>
          </w:rPr>
          <w:t xml:space="preserve"> on a li</w:t>
        </w:r>
      </w:ins>
      <w:ins w:id="194" w:author="pavel" w:date="2015-12-14T17:11:00Z">
        <w:r w:rsidR="000D24B9">
          <w:rPr>
            <w:rFonts w:ascii="Times New Roman" w:hAnsi="Times New Roman" w:cs="Times New Roman"/>
            <w:sz w:val="24"/>
            <w:szCs w:val="24"/>
          </w:rPr>
          <w:t>ving</w:t>
        </w:r>
      </w:ins>
      <w:ins w:id="195" w:author="pavel" w:date="2015-12-14T17:12:00Z">
        <w:r w:rsidR="000D24B9">
          <w:rPr>
            <w:rFonts w:ascii="Times New Roman" w:hAnsi="Times New Roman" w:cs="Times New Roman"/>
            <w:sz w:val="24"/>
            <w:szCs w:val="24"/>
          </w:rPr>
          <w:t xml:space="preserve"> and moving</w:t>
        </w:r>
      </w:ins>
      <w:ins w:id="196" w:author="pavel" w:date="2015-12-14T17:11:00Z">
        <w:r w:rsidR="000D24B9">
          <w:rPr>
            <w:rFonts w:ascii="Times New Roman" w:hAnsi="Times New Roman" w:cs="Times New Roman"/>
            <w:sz w:val="24"/>
            <w:szCs w:val="24"/>
          </w:rPr>
          <w:t xml:space="preserve"> animal</w:t>
        </w:r>
      </w:ins>
      <w:ins w:id="197" w:author="pavel" w:date="2015-12-14T17:14:00Z">
        <w:r w:rsidR="000D24B9">
          <w:rPr>
            <w:rFonts w:ascii="Times New Roman" w:hAnsi="Times New Roman" w:cs="Times New Roman"/>
            <w:sz w:val="24"/>
            <w:szCs w:val="24"/>
          </w:rPr>
          <w:t>. W</w:t>
        </w:r>
      </w:ins>
      <w:ins w:id="198" w:author="pavel" w:date="2015-12-14T17:11:00Z">
        <w:r w:rsidR="000D24B9">
          <w:rPr>
            <w:rFonts w:ascii="Times New Roman" w:hAnsi="Times New Roman" w:cs="Times New Roman"/>
            <w:sz w:val="24"/>
            <w:szCs w:val="24"/>
          </w:rPr>
          <w:t xml:space="preserve">e </w:t>
        </w:r>
      </w:ins>
      <w:ins w:id="199" w:author="pavel" w:date="2015-12-14T17:14:00Z">
        <w:r w:rsidR="000D24B9">
          <w:rPr>
            <w:rFonts w:ascii="Times New Roman" w:hAnsi="Times New Roman" w:cs="Times New Roman"/>
            <w:sz w:val="24"/>
            <w:szCs w:val="24"/>
          </w:rPr>
          <w:t>could not</w:t>
        </w:r>
      </w:ins>
      <w:ins w:id="200" w:author="pavel" w:date="2015-12-14T17:11:00Z">
        <w:r w:rsidR="000D24B9">
          <w:rPr>
            <w:rFonts w:ascii="Times New Roman" w:hAnsi="Times New Roman" w:cs="Times New Roman"/>
            <w:sz w:val="24"/>
            <w:szCs w:val="24"/>
          </w:rPr>
          <w:t xml:space="preserve"> use chilling or CO</w:t>
        </w:r>
      </w:ins>
      <w:ins w:id="201" w:author="Jakubec Pavel" w:date="2015-12-15T19:16:00Z">
        <w:r w:rsidR="007F53BE" w:rsidRPr="007F53BE">
          <w:rPr>
            <w:rFonts w:ascii="Times New Roman" w:hAnsi="Times New Roman" w:cs="Times New Roman"/>
            <w:sz w:val="24"/>
            <w:szCs w:val="24"/>
            <w:vertAlign w:val="subscript"/>
          </w:rPr>
          <w:t>2</w:t>
        </w:r>
        <w:r w:rsidR="007F53BE">
          <w:rPr>
            <w:rFonts w:ascii="Times New Roman" w:hAnsi="Times New Roman" w:cs="Times New Roman"/>
            <w:sz w:val="24"/>
            <w:szCs w:val="24"/>
          </w:rPr>
          <w:t xml:space="preserve"> </w:t>
        </w:r>
      </w:ins>
      <w:ins w:id="202" w:author="Jakubec Pavel" w:date="2015-12-15T19:17:00Z">
        <w:r w:rsidR="007F53BE">
          <w:rPr>
            <w:rFonts w:ascii="Times New Roman" w:hAnsi="Times New Roman" w:cs="Times New Roman"/>
            <w:sz w:val="24"/>
            <w:szCs w:val="24"/>
          </w:rPr>
          <w:t>immobilization</w:t>
        </w:r>
      </w:ins>
      <w:ins w:id="203" w:author="pavel" w:date="2015-12-14T17:11:00Z">
        <w:del w:id="204" w:author="Jakubec Pavel" w:date="2015-12-15T19:17:00Z">
          <w:r w:rsidR="000D24B9" w:rsidDel="007F53BE">
            <w:rPr>
              <w:rFonts w:ascii="Times New Roman" w:hAnsi="Times New Roman" w:cs="Times New Roman"/>
              <w:sz w:val="24"/>
              <w:szCs w:val="24"/>
            </w:rPr>
            <w:delText xml:space="preserve"> knock down</w:delText>
          </w:r>
        </w:del>
      </w:ins>
      <w:ins w:id="205" w:author="pavel" w:date="2015-12-14T17:14:00Z">
        <w:r w:rsidR="000D24B9">
          <w:rPr>
            <w:rFonts w:ascii="Times New Roman" w:hAnsi="Times New Roman" w:cs="Times New Roman"/>
            <w:sz w:val="24"/>
            <w:szCs w:val="24"/>
          </w:rPr>
          <w:t>, becaus</w:t>
        </w:r>
      </w:ins>
      <w:ins w:id="206" w:author="Jakubec Pavel" w:date="2015-12-15T18:54:00Z">
        <w:r w:rsidR="002C540F">
          <w:rPr>
            <w:rFonts w:ascii="Times New Roman" w:hAnsi="Times New Roman" w:cs="Times New Roman"/>
            <w:sz w:val="24"/>
            <w:szCs w:val="24"/>
          </w:rPr>
          <w:t>e</w:t>
        </w:r>
      </w:ins>
      <w:ins w:id="207" w:author="pavel" w:date="2015-12-14T17:15:00Z">
        <w:r w:rsidR="000D24B9">
          <w:rPr>
            <w:rFonts w:ascii="Times New Roman" w:hAnsi="Times New Roman" w:cs="Times New Roman"/>
            <w:sz w:val="24"/>
            <w:szCs w:val="24"/>
          </w:rPr>
          <w:t xml:space="preserve"> it would </w:t>
        </w:r>
      </w:ins>
      <w:ins w:id="208" w:author="pavel" w:date="2015-12-14T17:17:00Z">
        <w:r w:rsidR="000D24B9">
          <w:rPr>
            <w:rFonts w:ascii="Times New Roman" w:hAnsi="Times New Roman" w:cs="Times New Roman"/>
            <w:sz w:val="24"/>
            <w:szCs w:val="24"/>
          </w:rPr>
          <w:t>stress</w:t>
        </w:r>
      </w:ins>
      <w:ins w:id="209" w:author="pavel" w:date="2015-12-14T17:15:00Z">
        <w:r w:rsidR="000D24B9">
          <w:rPr>
            <w:rFonts w:ascii="Times New Roman" w:hAnsi="Times New Roman" w:cs="Times New Roman"/>
            <w:sz w:val="24"/>
            <w:szCs w:val="24"/>
          </w:rPr>
          <w:t xml:space="preserve"> our specimens </w:t>
        </w:r>
      </w:ins>
      <w:ins w:id="210" w:author="pavel" w:date="2015-12-14T17:16:00Z">
        <w:r w:rsidR="000D24B9">
          <w:rPr>
            <w:rFonts w:ascii="Times New Roman" w:hAnsi="Times New Roman" w:cs="Times New Roman"/>
            <w:sz w:val="24"/>
            <w:szCs w:val="24"/>
          </w:rPr>
          <w:t xml:space="preserve">even more and it could </w:t>
        </w:r>
      </w:ins>
      <w:ins w:id="211" w:author="pavel" w:date="2015-12-14T17:17:00Z">
        <w:r w:rsidR="000D24B9">
          <w:rPr>
            <w:rFonts w:ascii="Times New Roman" w:hAnsi="Times New Roman" w:cs="Times New Roman"/>
            <w:sz w:val="24"/>
            <w:szCs w:val="24"/>
          </w:rPr>
          <w:t>potentially</w:t>
        </w:r>
      </w:ins>
      <w:ins w:id="212" w:author="pavel" w:date="2015-12-14T17:16:00Z">
        <w:r w:rsidR="000D24B9">
          <w:rPr>
            <w:rFonts w:ascii="Times New Roman" w:hAnsi="Times New Roman" w:cs="Times New Roman"/>
            <w:sz w:val="24"/>
            <w:szCs w:val="24"/>
          </w:rPr>
          <w:t xml:space="preserve"> affect the length of </w:t>
        </w:r>
      </w:ins>
      <w:ins w:id="213" w:author="Jakubec Pavel" w:date="2015-12-15T18:54:00Z">
        <w:r w:rsidR="002C540F">
          <w:rPr>
            <w:rFonts w:ascii="Times New Roman" w:hAnsi="Times New Roman" w:cs="Times New Roman"/>
            <w:sz w:val="24"/>
            <w:szCs w:val="24"/>
          </w:rPr>
          <w:t xml:space="preserve">the </w:t>
        </w:r>
      </w:ins>
      <w:ins w:id="214" w:author="pavel" w:date="2015-12-14T17:16:00Z">
        <w:r w:rsidR="000D24B9">
          <w:rPr>
            <w:rFonts w:ascii="Times New Roman" w:hAnsi="Times New Roman" w:cs="Times New Roman"/>
            <w:sz w:val="24"/>
            <w:szCs w:val="24"/>
          </w:rPr>
          <w:t>development.</w:t>
        </w:r>
      </w:ins>
    </w:p>
    <w:p w14:paraId="06414628" w14:textId="77777777"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r w:rsidR="00DB0F65" w:rsidRPr="00A37EC8">
        <w:rPr>
          <w:rFonts w:ascii="Times New Roman" w:hAnsi="Times New Roman" w:cs="Times New Roman"/>
          <w:sz w:val="24"/>
          <w:szCs w:val="24"/>
        </w:rPr>
        <w:t>appears</w:t>
      </w:r>
      <w:r w:rsidRPr="00A37EC8">
        <w:rPr>
          <w:rFonts w:ascii="Times New Roman" w:hAnsi="Times New Roman" w:cs="Times New Roman"/>
          <w:sz w:val="24"/>
          <w:szCs w:val="24"/>
        </w:rPr>
        <w:t xml:space="preserve"> to be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This part of the body is 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is 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r w:rsidR="008D704A" w:rsidRPr="00A37EC8">
        <w:rPr>
          <w:rFonts w:ascii="Times New Roman" w:hAnsi="Times New Roman" w:cs="Times New Roman"/>
          <w:sz w:val="24"/>
          <w:szCs w:val="24"/>
        </w:rPr>
        <w:t>its size after each molt so it is tightly lin</w:t>
      </w:r>
      <w:r w:rsidRPr="00A37EC8">
        <w:rPr>
          <w:rFonts w:ascii="Times New Roman" w:hAnsi="Times New Roman" w:cs="Times New Roman"/>
          <w:sz w:val="24"/>
          <w:szCs w:val="24"/>
        </w:rPr>
        <w:t xml:space="preserve">ked with individual </w:t>
      </w:r>
      <w:r w:rsidRPr="00A37EC8">
        <w:rPr>
          <w:rFonts w:ascii="Times New Roman" w:hAnsi="Times New Roman" w:cs="Times New Roman"/>
          <w:sz w:val="24"/>
          <w:szCs w:val="24"/>
        </w:rPr>
        <w:lastRenderedPageBreak/>
        <w:t>growth.</w:t>
      </w:r>
      <w:r w:rsidR="0085009E" w:rsidRPr="00A37EC8">
        <w:rPr>
          <w:rFonts w:ascii="Times New Roman" w:hAnsi="Times New Roman" w:cs="Times New Roman"/>
          <w:sz w:val="24"/>
          <w:szCs w:val="24"/>
        </w:rPr>
        <w:t xml:space="preserve"> Also the head does not change its size in different fixation media or even after desiccated,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Ultimately, w</w:t>
      </w:r>
      <w:r w:rsidR="00DB0F65" w:rsidRPr="00A37EC8">
        <w:rPr>
          <w:rFonts w:ascii="Times New Roman" w:hAnsi="Times New Roman" w:cs="Times New Roman"/>
          <w:sz w:val="24"/>
          <w:szCs w:val="24"/>
        </w:rPr>
        <w:t xml:space="preserve">e chose </w:t>
      </w:r>
      <w:r w:rsidR="003D1080" w:rsidRPr="00A37EC8">
        <w:rPr>
          <w:rFonts w:ascii="Times New Roman" w:hAnsi="Times New Roman" w:cs="Times New Roman"/>
          <w:sz w:val="24"/>
          <w:szCs w:val="24"/>
        </w:rPr>
        <w:t>the</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head width 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do</w:t>
      </w:r>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varies a lot.</w:t>
      </w:r>
    </w:p>
    <w:p w14:paraId="112D149F" w14:textId="77777777"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 xml:space="preserve">For estimating the mean and standard deviation of the head capsule width </w:t>
      </w:r>
      <w:ins w:id="215" w:author="Jakubec Pavel" w:date="2015-12-14T11:35:00Z">
        <w:r w:rsidR="004B7C27">
          <w:rPr>
            <w:rFonts w:ascii="Times New Roman" w:hAnsi="Times New Roman" w:cs="Times New Roman"/>
            <w:sz w:val="24"/>
            <w:szCs w:val="24"/>
          </w:rPr>
          <w:t xml:space="preserve">(measured in the widest point) </w:t>
        </w:r>
      </w:ins>
      <w:r w:rsidRPr="00A37EC8">
        <w:rPr>
          <w:rFonts w:ascii="Times New Roman" w:hAnsi="Times New Roman" w:cs="Times New Roman"/>
          <w:sz w:val="24"/>
          <w:szCs w:val="24"/>
        </w:rPr>
        <w:t>we 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 done with graphical program </w:t>
      </w:r>
      <w:proofErr w:type="spellStart"/>
      <w:r w:rsidR="00840C62" w:rsidRPr="00A37EC8">
        <w:rPr>
          <w:rFonts w:ascii="Times New Roman" w:hAnsi="Times New Roman" w:cs="Times New Roman"/>
          <w:sz w:val="24"/>
          <w:szCs w:val="24"/>
        </w:rPr>
        <w:t>EidosMicro</w:t>
      </w:r>
      <w:proofErr w:type="spellEnd"/>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precise ruler</w:t>
      </w:r>
      <w:r w:rsidR="00840C62" w:rsidRPr="00A37EC8">
        <w:rPr>
          <w:rFonts w:ascii="Times New Roman" w:hAnsi="Times New Roman" w:cs="Times New Roman"/>
          <w:sz w:val="24"/>
          <w:szCs w:val="24"/>
        </w:rPr>
        <w:t xml:space="preserve">. </w:t>
      </w:r>
    </w:p>
    <w:p w14:paraId="097CD20F" w14:textId="77777777"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t xml:space="preserve">Parameters of thermal summation model </w:t>
      </w:r>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w:t>
      </w:r>
      <w:proofErr w:type="gramStart"/>
      <w:r w:rsidR="003D2275" w:rsidRPr="00A37EC8">
        <w:rPr>
          <w:rFonts w:ascii="Times New Roman" w:hAnsi="Times New Roman" w:cs="Times New Roman"/>
          <w:sz w:val="24"/>
          <w:szCs w:val="24"/>
        </w:rPr>
        <w:t>)=</w:t>
      </w:r>
      <w:proofErr w:type="gramEnd"/>
      <w:r w:rsidR="003D2275" w:rsidRPr="00A37EC8">
        <w:rPr>
          <w:rFonts w:ascii="Times New Roman" w:hAnsi="Times New Roman" w:cs="Times New Roman"/>
          <w:sz w:val="24"/>
          <w:szCs w:val="24"/>
        </w:rPr>
        <w:t xml:space="preserve"> k +</w:t>
      </w:r>
      <w:proofErr w:type="spellStart"/>
      <w:r w:rsidR="003D2275" w:rsidRPr="00A37EC8">
        <w:rPr>
          <w:rFonts w:ascii="Times New Roman" w:hAnsi="Times New Roman" w:cs="Times New Roman"/>
          <w:sz w:val="24"/>
          <w:szCs w:val="24"/>
        </w:rPr>
        <w:t>tD</w:t>
      </w:r>
      <w:proofErr w:type="spellEnd"/>
      <w:r w:rsidR="003D2275" w:rsidRPr="00A37EC8">
        <w:rPr>
          <w:rFonts w:ascii="Times New Roman" w:hAnsi="Times New Roman" w:cs="Times New Roman"/>
          <w:sz w:val="24"/>
          <w:szCs w:val="24"/>
        </w:rPr>
        <w:t>)</w:t>
      </w:r>
      <w:r w:rsidR="001B2CE2" w:rsidRPr="00A37EC8">
        <w:rPr>
          <w:rFonts w:ascii="Times New Roman" w:hAnsi="Times New Roman" w:cs="Times New Roman"/>
          <w:sz w:val="24"/>
          <w:szCs w:val="24"/>
        </w:rPr>
        <w:t xml:space="preserve"> where D is duration of development, T is environmental temperature (°C). This formula </w:t>
      </w:r>
      <w:r w:rsidRPr="00A37EC8">
        <w:rPr>
          <w:rFonts w:ascii="Times New Roman" w:hAnsi="Times New Roman" w:cs="Times New Roman"/>
          <w:sz w:val="24"/>
          <w:szCs w:val="24"/>
        </w:rPr>
        <w:t xml:space="preserve">was developed by </w:t>
      </w:r>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r w:rsidR="001B2CE2"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(1/k</w:t>
      </w:r>
      <w:proofErr w:type="gramStart"/>
      <w:r w:rsidR="00093960" w:rsidRPr="00A37EC8">
        <w:rPr>
          <w:rFonts w:ascii="Times New Roman" w:hAnsi="Times New Roman" w:cs="Times New Roman"/>
          <w:sz w:val="24"/>
          <w:szCs w:val="24"/>
        </w:rPr>
        <w:t>)T</w:t>
      </w:r>
      <w:proofErr w:type="gramEnd"/>
      <w:r w:rsidR="00093960" w:rsidRPr="00A37EC8">
        <w:rPr>
          <w:rFonts w:ascii="Times New Roman" w:hAnsi="Times New Roman" w:cs="Times New Roman"/>
          <w:sz w:val="24"/>
          <w:szCs w:val="24"/>
        </w:rPr>
        <w:t xml:space="preserve">),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14:paraId="14934911" w14:textId="77777777"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t xml:space="preserve">Normality of all the data was confirmed by evaluation of the </w:t>
      </w:r>
      <w:proofErr w:type="spellStart"/>
      <w:r w:rsidRPr="00A37EC8">
        <w:rPr>
          <w:rFonts w:ascii="Times New Roman" w:hAnsi="Times New Roman" w:cs="Times New Roman"/>
          <w:sz w:val="24"/>
          <w:szCs w:val="24"/>
        </w:rPr>
        <w:t>qqplots</w:t>
      </w:r>
      <w:proofErr w:type="spellEnd"/>
      <w:r w:rsidRPr="00A37EC8">
        <w:rPr>
          <w:rFonts w:ascii="Times New Roman" w:hAnsi="Times New Roman" w:cs="Times New Roman"/>
          <w:sz w:val="24"/>
          <w:szCs w:val="24"/>
        </w:rPr>
        <w:t xml:space="preserve">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14:paraId="7166CCD1" w14:textId="77777777" w:rsidR="00840C62" w:rsidRPr="00A37EC8" w:rsidRDefault="00840C62" w:rsidP="00A37EC8">
      <w:pPr>
        <w:pStyle w:val="Nzev"/>
      </w:pPr>
      <w:r w:rsidRPr="00A37EC8">
        <w:t>Results</w:t>
      </w:r>
    </w:p>
    <w:p w14:paraId="0FCC5E3F" w14:textId="77777777"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w</w:t>
      </w:r>
      <w:r w:rsidR="00320093" w:rsidRPr="00A37EC8">
        <w:rPr>
          <w:rFonts w:ascii="Times New Roman" w:hAnsi="Times New Roman" w:cs="Times New Roman"/>
          <w:sz w:val="24"/>
          <w:szCs w:val="24"/>
        </w:rPr>
        <w:t xml:space="preserve">e were able to catch </w:t>
      </w:r>
      <w:r w:rsidRPr="00A37EC8">
        <w:rPr>
          <w:rFonts w:ascii="Times New Roman" w:hAnsi="Times New Roman" w:cs="Times New Roman"/>
          <w:sz w:val="24"/>
          <w:szCs w:val="24"/>
        </w:rPr>
        <w:t>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first instar larvae (Prague – 174,</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Běstvina</w:t>
      </w:r>
      <w:proofErr w:type="spellEnd"/>
      <w:r w:rsidR="00320093" w:rsidRPr="00A37EC8">
        <w:rPr>
          <w:rFonts w:ascii="Times New Roman" w:hAnsi="Times New Roman" w:cs="Times New Roman"/>
          <w:sz w:val="24"/>
          <w:szCs w:val="24"/>
        </w:rPr>
        <w:t xml:space="preserve"> - </w:t>
      </w:r>
      <w:r w:rsidR="00341575" w:rsidRPr="00A37EC8">
        <w:rPr>
          <w:rFonts w:ascii="Times New Roman" w:hAnsi="Times New Roman" w:cs="Times New Roman"/>
          <w:sz w:val="24"/>
          <w:szCs w:val="24"/>
        </w:rPr>
        <w:t>178</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Klatovy</w:t>
      </w:r>
      <w:proofErr w:type="spellEnd"/>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 19</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Domažlice</w:t>
      </w:r>
      <w:proofErr w:type="spellEnd"/>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 28</w:t>
      </w:r>
      <w:r w:rsidR="00320093" w:rsidRPr="00A37EC8">
        <w:rPr>
          <w:rFonts w:ascii="Times New Roman" w:hAnsi="Times New Roman" w:cs="Times New Roman"/>
          <w:sz w:val="24"/>
          <w:szCs w:val="24"/>
        </w:rPr>
        <w:t>)</w:t>
      </w:r>
      <w:r w:rsidR="00E81EF6" w:rsidRPr="00A37EC8">
        <w:rPr>
          <w:rFonts w:ascii="Times New Roman" w:hAnsi="Times New Roman" w:cs="Times New Roman"/>
          <w:sz w:val="24"/>
          <w:szCs w:val="24"/>
        </w:rPr>
        <w:t xml:space="preserve"> 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r w:rsidR="00E81EF6" w:rsidRPr="00A37EC8">
        <w:rPr>
          <w:rFonts w:ascii="Times New Roman" w:hAnsi="Times New Roman" w:cs="Times New Roman"/>
          <w:sz w:val="24"/>
          <w:szCs w:val="24"/>
        </w:rPr>
        <w:t xml:space="preserve">Because we obtained </w:t>
      </w:r>
      <w:r w:rsidRPr="00A37EC8">
        <w:rPr>
          <w:rFonts w:ascii="Times New Roman" w:hAnsi="Times New Roman" w:cs="Times New Roman"/>
          <w:sz w:val="24"/>
          <w:szCs w:val="24"/>
        </w:rPr>
        <w:t xml:space="preserve">only twelve adults </w:t>
      </w:r>
      <w:r w:rsidR="00190763" w:rsidRPr="00A37EC8">
        <w:rPr>
          <w:rFonts w:ascii="Times New Roman" w:hAnsi="Times New Roman" w:cs="Times New Roman"/>
          <w:sz w:val="24"/>
          <w:szCs w:val="24"/>
        </w:rPr>
        <w:t xml:space="preserve">from </w:t>
      </w:r>
      <w:proofErr w:type="spellStart"/>
      <w:r w:rsidR="00190763" w:rsidRPr="00A37EC8">
        <w:rPr>
          <w:rFonts w:ascii="Times New Roman" w:hAnsi="Times New Roman" w:cs="Times New Roman"/>
          <w:sz w:val="24"/>
          <w:szCs w:val="24"/>
        </w:rPr>
        <w:t>Klatovy</w:t>
      </w:r>
      <w:proofErr w:type="spellEnd"/>
      <w:r w:rsidR="00190763" w:rsidRPr="00A37EC8">
        <w:rPr>
          <w:rFonts w:ascii="Times New Roman" w:hAnsi="Times New Roman" w:cs="Times New Roman"/>
          <w:sz w:val="24"/>
          <w:szCs w:val="24"/>
        </w:rPr>
        <w:t xml:space="preserve">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w:t>
      </w:r>
      <w:proofErr w:type="spellStart"/>
      <w:r w:rsidR="00190763" w:rsidRPr="00A37EC8">
        <w:rPr>
          <w:rFonts w:ascii="Times New Roman" w:hAnsi="Times New Roman" w:cs="Times New Roman"/>
          <w:sz w:val="24"/>
          <w:szCs w:val="24"/>
        </w:rPr>
        <w:t>Domažlice</w:t>
      </w:r>
      <w:proofErr w:type="spellEnd"/>
      <w:r w:rsidR="00067AC1" w:rsidRPr="00A37EC8">
        <w:rPr>
          <w:rFonts w:ascii="Times New Roman" w:hAnsi="Times New Roman" w:cs="Times New Roman"/>
          <w:sz w:val="24"/>
          <w:szCs w:val="24"/>
        </w:rPr>
        <w:t xml:space="preserve">, it was impossible to split them between all </w:t>
      </w:r>
      <w:r w:rsidRPr="00A37EC8">
        <w:rPr>
          <w:rFonts w:ascii="Times New Roman" w:hAnsi="Times New Roman" w:cs="Times New Roman"/>
          <w:sz w:val="24"/>
          <w:szCs w:val="24"/>
        </w:rPr>
        <w:t xml:space="preserve">our </w:t>
      </w:r>
      <w:r w:rsidR="00067AC1" w:rsidRPr="00A37EC8">
        <w:rPr>
          <w:rFonts w:ascii="Times New Roman" w:hAnsi="Times New Roman" w:cs="Times New Roman"/>
          <w:sz w:val="24"/>
          <w:szCs w:val="24"/>
        </w:rPr>
        <w:t xml:space="preserve">treatments. Therefore we decided to </w:t>
      </w:r>
      <w:r w:rsidRPr="00A37EC8">
        <w:rPr>
          <w:rFonts w:ascii="Times New Roman" w:hAnsi="Times New Roman" w:cs="Times New Roman"/>
          <w:sz w:val="24"/>
          <w:szCs w:val="24"/>
        </w:rPr>
        <w:t>keep</w:t>
      </w:r>
      <w:r w:rsidR="00067AC1" w:rsidRPr="00A37EC8">
        <w:rPr>
          <w:rFonts w:ascii="Times New Roman" w:hAnsi="Times New Roman" w:cs="Times New Roman"/>
          <w:sz w:val="24"/>
          <w:szCs w:val="24"/>
        </w:rPr>
        <w:t xml:space="preserve"> them all at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14:paraId="2E485527" w14:textId="77777777"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B9074D" w:rsidRPr="00A37EC8">
        <w:rPr>
          <w:rFonts w:ascii="Times New Roman" w:hAnsi="Times New Roman" w:cs="Times New Roman"/>
          <w:sz w:val="24"/>
          <w:szCs w:val="24"/>
        </w:rPr>
        <w:t xml:space="preserve">e observed, directly or indirectly, and recorded </w:t>
      </w:r>
      <w:r w:rsidRPr="00A37EC8">
        <w:rPr>
          <w:rFonts w:ascii="Times New Roman" w:hAnsi="Times New Roman" w:cs="Times New Roman"/>
          <w:sz w:val="24"/>
          <w:szCs w:val="24"/>
        </w:rPr>
        <w:t xml:space="preserve">duration of the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 starting with the first instar larvae</w:t>
      </w:r>
      <w:r w:rsidR="00036BDE" w:rsidRPr="00A37EC8">
        <w:rPr>
          <w:rFonts w:ascii="Times New Roman" w:hAnsi="Times New Roman" w:cs="Times New Roman"/>
          <w:sz w:val="24"/>
          <w:szCs w:val="24"/>
        </w:rPr>
        <w:t xml:space="preserve">. </w:t>
      </w:r>
    </w:p>
    <w:p w14:paraId="27F790D6" w14:textId="77777777" w:rsidR="003E770A" w:rsidRPr="00A37EC8" w:rsidRDefault="008D443D" w:rsidP="00AE2991">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activity of our 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xml:space="preserve">. Ultimately we did not obtain any larvae from the 28°C treatment. Mortality in the other treatments was also quite high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ins w:id="216" w:author="pavel" w:date="2015-12-11T10:35:00Z">
        <w:r w:rsidR="00AE2991">
          <w:rPr>
            <w:rFonts w:ascii="Times New Roman" w:hAnsi="Times New Roman" w:cs="Times New Roman"/>
            <w:sz w:val="24"/>
            <w:szCs w:val="24"/>
          </w:rPr>
          <w:t xml:space="preserve"> Low temperature also prevented breeding and we did not observ</w:t>
        </w:r>
      </w:ins>
      <w:ins w:id="217" w:author="pavel" w:date="2015-12-11T10:36:00Z">
        <w:r w:rsidR="000D3847">
          <w:rPr>
            <w:rFonts w:ascii="Times New Roman" w:hAnsi="Times New Roman" w:cs="Times New Roman"/>
            <w:sz w:val="24"/>
            <w:szCs w:val="24"/>
          </w:rPr>
          <w:t>e</w:t>
        </w:r>
      </w:ins>
      <w:ins w:id="218" w:author="pavel" w:date="2015-12-11T10:35:00Z">
        <w:r w:rsidR="00AE2991">
          <w:rPr>
            <w:rFonts w:ascii="Times New Roman" w:hAnsi="Times New Roman" w:cs="Times New Roman"/>
            <w:sz w:val="24"/>
            <w:szCs w:val="24"/>
          </w:rPr>
          <w:t xml:space="preserve"> any larvae in 12°C treatment.</w:t>
        </w:r>
      </w:ins>
    </w:p>
    <w:p w14:paraId="5F7C2926" w14:textId="77777777"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25°C treatment. </w:t>
      </w:r>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w:t>
      </w:r>
      <w:r w:rsidR="00A363CC" w:rsidRPr="00A37EC8">
        <w:rPr>
          <w:rFonts w:ascii="Times New Roman" w:hAnsi="Times New Roman" w:cs="Times New Roman"/>
          <w:sz w:val="24"/>
          <w:szCs w:val="24"/>
        </w:rPr>
        <w:lastRenderedPageBreak/>
        <w:t xml:space="preserve">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their expected errors (see 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p>
    <w:p w14:paraId="3943749E" w14:textId="77777777"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we observed in the breeding experiment. </w:t>
      </w:r>
      <w:r w:rsidR="004A3C50" w:rsidRPr="00A37EC8">
        <w:rPr>
          <w:rFonts w:ascii="Times New Roman" w:hAnsi="Times New Roman" w:cs="Times New Roman"/>
          <w:sz w:val="24"/>
          <w:szCs w:val="24"/>
        </w:rPr>
        <w:t xml:space="preserve">The observed females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 after few days of feeding dug underground and created small chamber where they pupate.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14:paraId="6BDD94C2" w14:textId="77777777"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 we</w:t>
      </w:r>
      <w:r w:rsidR="00320093" w:rsidRPr="00A37EC8">
        <w:rPr>
          <w:rFonts w:ascii="Times New Roman" w:hAnsi="Times New Roman" w:cs="Times New Roman"/>
          <w:sz w:val="24"/>
          <w:szCs w:val="24"/>
        </w:rPr>
        <w:t xml:space="preserve"> </w:t>
      </w:r>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(L1 = 591, L2 = 500 and L3 = 640 pictures). The bias in 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14:paraId="2EA0BBA2" w14:textId="7287C6FD" w:rsidR="00B27B7C" w:rsidRPr="00A37EC8" w:rsidRDefault="008C107F" w:rsidP="00CC2429">
      <w:pPr>
        <w:rPr>
          <w:rFonts w:ascii="Times New Roman" w:hAnsi="Times New Roman" w:cs="Times New Roman"/>
          <w:sz w:val="24"/>
          <w:szCs w:val="24"/>
        </w:rPr>
      </w:pPr>
      <w:r w:rsidRPr="00A37EC8">
        <w:rPr>
          <w:rFonts w:ascii="Times New Roman" w:hAnsi="Times New Roman" w:cs="Times New Roman"/>
          <w:sz w:val="24"/>
          <w:szCs w:val="24"/>
        </w:rPr>
        <w:t xml:space="preserve">The mean width of the head </w:t>
      </w:r>
      <w:r w:rsidR="005E3C4F" w:rsidRPr="00A37EC8">
        <w:rPr>
          <w:rFonts w:ascii="Times New Roman" w:hAnsi="Times New Roman" w:cs="Times New Roman"/>
          <w:sz w:val="24"/>
          <w:szCs w:val="24"/>
        </w:rPr>
        <w:t>appears to be a good</w:t>
      </w:r>
      <w:r w:rsidRPr="00A37EC8">
        <w:rPr>
          <w:rFonts w:ascii="Times New Roman" w:hAnsi="Times New Roman" w:cs="Times New Roman"/>
          <w:sz w:val="24"/>
          <w:szCs w:val="24"/>
        </w:rPr>
        <w:t xml:space="preserve"> </w:t>
      </w:r>
      <w:ins w:id="219" w:author="pavel" w:date="2015-12-14T17:22:00Z">
        <w:r w:rsidR="00426E02">
          <w:rPr>
            <w:rFonts w:ascii="Times New Roman" w:hAnsi="Times New Roman" w:cs="Times New Roman"/>
            <w:sz w:val="24"/>
            <w:szCs w:val="24"/>
          </w:rPr>
          <w:t xml:space="preserve">additional </w:t>
        </w:r>
      </w:ins>
      <w:r w:rsidRPr="00A37EC8">
        <w:rPr>
          <w:rFonts w:ascii="Times New Roman" w:hAnsi="Times New Roman" w:cs="Times New Roman"/>
          <w:sz w:val="24"/>
          <w:szCs w:val="24"/>
        </w:rPr>
        <w:t xml:space="preserve">character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are well separated and there is 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r w:rsidR="00145495" w:rsidRPr="00A37EC8">
        <w:rPr>
          <w:rFonts w:ascii="Times New Roman" w:hAnsi="Times New Roman" w:cs="Times New Roman"/>
          <w:sz w:val="24"/>
          <w:szCs w:val="24"/>
        </w:rPr>
        <w:t xml:space="preserve">We recorded some extreme values on the both sides of the spectrum, but </w:t>
      </w:r>
      <w:r w:rsidR="000F4F2E" w:rsidRPr="00A37EC8">
        <w:rPr>
          <w:rFonts w:ascii="Times New Roman" w:hAnsi="Times New Roman" w:cs="Times New Roman"/>
          <w:sz w:val="24"/>
          <w:szCs w:val="24"/>
        </w:rPr>
        <w:t xml:space="preserve">these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ins w:id="220" w:author="pavel" w:date="2015-12-14T17:23:00Z">
        <w:r w:rsidR="00426E02">
          <w:rPr>
            <w:rFonts w:ascii="Times New Roman" w:hAnsi="Times New Roman" w:cs="Times New Roman"/>
            <w:sz w:val="24"/>
            <w:szCs w:val="24"/>
          </w:rPr>
          <w:t>If this character is used along with morphological characters</w:t>
        </w:r>
      </w:ins>
      <w:ins w:id="221" w:author="pavel" w:date="2015-12-14T17:24:00Z">
        <w:r w:rsidR="00426E02">
          <w:rPr>
            <w:rFonts w:ascii="Times New Roman" w:hAnsi="Times New Roman" w:cs="Times New Roman"/>
            <w:sz w:val="24"/>
            <w:szCs w:val="24"/>
          </w:rPr>
          <w:t xml:space="preserve"> </w:t>
        </w:r>
      </w:ins>
      <w:ins w:id="222" w:author="pavel" w:date="2015-12-14T17:25:00Z">
        <w:r w:rsidR="00426E02">
          <w:rPr>
            <w:rFonts w:ascii="Times New Roman" w:hAnsi="Times New Roman" w:cs="Times New Roman"/>
            <w:sz w:val="24"/>
            <w:szCs w:val="24"/>
          </w:rPr>
          <w:t>like</w:t>
        </w:r>
      </w:ins>
      <w:ins w:id="223" w:author="pavel" w:date="2015-12-14T17:23:00Z">
        <w:r w:rsidR="00426E02">
          <w:rPr>
            <w:rFonts w:ascii="Times New Roman" w:hAnsi="Times New Roman" w:cs="Times New Roman"/>
            <w:sz w:val="24"/>
            <w:szCs w:val="24"/>
          </w:rPr>
          <w:t xml:space="preserve"> chaetotaxy and brown spot on</w:t>
        </w:r>
      </w:ins>
      <w:ins w:id="224" w:author="Jakubec Pavel" w:date="2015-12-15T19:10:00Z">
        <w:r w:rsidR="003D0142">
          <w:rPr>
            <w:rFonts w:ascii="Times New Roman" w:hAnsi="Times New Roman" w:cs="Times New Roman"/>
            <w:sz w:val="24"/>
            <w:szCs w:val="24"/>
          </w:rPr>
          <w:t xml:space="preserve"> the</w:t>
        </w:r>
      </w:ins>
      <w:ins w:id="225" w:author="pavel" w:date="2015-12-14T17:23:00Z">
        <w:r w:rsidR="00426E02">
          <w:rPr>
            <w:rFonts w:ascii="Times New Roman" w:hAnsi="Times New Roman" w:cs="Times New Roman"/>
            <w:sz w:val="24"/>
            <w:szCs w:val="24"/>
          </w:rPr>
          <w:t xml:space="preserve"> head</w:t>
        </w:r>
      </w:ins>
      <w:ins w:id="226" w:author="pavel" w:date="2015-12-14T17:25:00Z">
        <w:r w:rsidR="00426E02">
          <w:rPr>
            <w:rFonts w:ascii="Times New Roman" w:hAnsi="Times New Roman" w:cs="Times New Roman"/>
            <w:sz w:val="24"/>
            <w:szCs w:val="24"/>
          </w:rPr>
          <w:t xml:space="preserve"> mentioned by Kilian </w:t>
        </w:r>
        <w:r w:rsidR="00426E02" w:rsidRPr="00A37EC8">
          <w:rPr>
            <w:rFonts w:ascii="Times New Roman" w:hAnsi="Times New Roman" w:cs="Times New Roman"/>
            <w:noProof/>
            <w:sz w:val="24"/>
            <w:szCs w:val="24"/>
          </w:rPr>
          <w:t xml:space="preserve">&amp; Mądra </w:t>
        </w:r>
        <w:r w:rsidR="00426E02">
          <w:rPr>
            <w:rFonts w:ascii="Times New Roman" w:hAnsi="Times New Roman" w:cs="Times New Roman"/>
            <w:noProof/>
            <w:sz w:val="24"/>
            <w:szCs w:val="24"/>
          </w:rPr>
          <w:t>(</w:t>
        </w:r>
        <w:r w:rsidR="00426E02" w:rsidRPr="00A37EC8">
          <w:rPr>
            <w:rFonts w:ascii="Times New Roman" w:hAnsi="Times New Roman" w:cs="Times New Roman"/>
            <w:noProof/>
            <w:sz w:val="24"/>
            <w:szCs w:val="24"/>
          </w:rPr>
          <w:t>2015)</w:t>
        </w:r>
        <w:r w:rsidR="00426E02">
          <w:rPr>
            <w:rFonts w:ascii="Times New Roman" w:hAnsi="Times New Roman" w:cs="Times New Roman"/>
            <w:noProof/>
            <w:sz w:val="24"/>
            <w:szCs w:val="24"/>
          </w:rPr>
          <w:t xml:space="preserve"> it </w:t>
        </w:r>
      </w:ins>
      <w:ins w:id="227" w:author="Jakubec Pavel" w:date="2015-12-15T19:10:00Z">
        <w:r w:rsidR="003D0142">
          <w:rPr>
            <w:rFonts w:ascii="Times New Roman" w:hAnsi="Times New Roman" w:cs="Times New Roman"/>
            <w:noProof/>
            <w:sz w:val="24"/>
            <w:szCs w:val="24"/>
          </w:rPr>
          <w:t>could potentionaly</w:t>
        </w:r>
      </w:ins>
      <w:ins w:id="228" w:author="pavel" w:date="2015-12-14T17:25:00Z">
        <w:r w:rsidR="00426E02">
          <w:rPr>
            <w:rFonts w:ascii="Times New Roman" w:hAnsi="Times New Roman" w:cs="Times New Roman"/>
            <w:noProof/>
            <w:sz w:val="24"/>
            <w:szCs w:val="24"/>
          </w:rPr>
          <w:t xml:space="preserve"> improve the accuracy and precision of</w:t>
        </w:r>
      </w:ins>
      <w:ins w:id="229" w:author="pavel" w:date="2015-12-14T17:26:00Z">
        <w:r w:rsidR="00CC2429">
          <w:rPr>
            <w:rFonts w:ascii="Times New Roman" w:hAnsi="Times New Roman" w:cs="Times New Roman"/>
            <w:noProof/>
            <w:sz w:val="24"/>
            <w:szCs w:val="24"/>
          </w:rPr>
          <w:t xml:space="preserve"> larval</w:t>
        </w:r>
      </w:ins>
      <w:ins w:id="230" w:author="pavel" w:date="2015-12-14T17:25:00Z">
        <w:r w:rsidR="00426E02">
          <w:rPr>
            <w:rFonts w:ascii="Times New Roman" w:hAnsi="Times New Roman" w:cs="Times New Roman"/>
            <w:noProof/>
            <w:sz w:val="24"/>
            <w:szCs w:val="24"/>
          </w:rPr>
          <w:t xml:space="preserve"> instar determination of </w:t>
        </w:r>
        <w:r w:rsidR="00426E02" w:rsidRPr="00426E02">
          <w:rPr>
            <w:rFonts w:ascii="Times New Roman" w:hAnsi="Times New Roman" w:cs="Times New Roman"/>
            <w:i/>
            <w:iCs/>
            <w:noProof/>
            <w:sz w:val="24"/>
            <w:szCs w:val="24"/>
          </w:rPr>
          <w:t>S. watsoni</w:t>
        </w:r>
        <w:r w:rsidR="00426E02">
          <w:rPr>
            <w:rFonts w:ascii="Times New Roman" w:hAnsi="Times New Roman" w:cs="Times New Roman"/>
            <w:noProof/>
            <w:sz w:val="24"/>
            <w:szCs w:val="24"/>
          </w:rPr>
          <w:t>.</w:t>
        </w:r>
      </w:ins>
    </w:p>
    <w:p w14:paraId="674AF1B8" w14:textId="77777777" w:rsidR="00840C62" w:rsidRPr="00A37EC8" w:rsidRDefault="00840C62">
      <w:pPr>
        <w:rPr>
          <w:rFonts w:ascii="Times New Roman" w:hAnsi="Times New Roman" w:cs="Times New Roman"/>
          <w:sz w:val="24"/>
          <w:szCs w:val="24"/>
        </w:rPr>
      </w:pPr>
    </w:p>
    <w:p w14:paraId="4127FEB4" w14:textId="77777777" w:rsidR="00840C62" w:rsidRPr="00A37EC8" w:rsidRDefault="00840C62" w:rsidP="00A37EC8">
      <w:pPr>
        <w:pStyle w:val="Nzev"/>
      </w:pPr>
      <w:r w:rsidRPr="00A37EC8">
        <w:t>Discussion</w:t>
      </w:r>
    </w:p>
    <w:p w14:paraId="36631795" w14:textId="14E51A9F" w:rsidR="002A2111" w:rsidRPr="00A37EC8" w:rsidRDefault="002A2111" w:rsidP="00BC1845">
      <w:pPr>
        <w:rPr>
          <w:rFonts w:ascii="Times New Roman" w:hAnsi="Times New Roman" w:cs="Times New Roman"/>
          <w:sz w:val="24"/>
          <w:szCs w:val="24"/>
        </w:rPr>
      </w:pPr>
      <w:r w:rsidRPr="00A37EC8">
        <w:rPr>
          <w:rFonts w:ascii="Times New Roman" w:hAnsi="Times New Roman" w:cs="Times New Roman"/>
          <w:sz w:val="24"/>
          <w:szCs w:val="24"/>
        </w:rPr>
        <w:t xml:space="preserve">We did not obtain any larvae from </w:t>
      </w:r>
      <w:r w:rsidR="00C3162C" w:rsidRPr="00A37EC8">
        <w:rPr>
          <w:rFonts w:ascii="Times New Roman" w:hAnsi="Times New Roman" w:cs="Times New Roman"/>
          <w:sz w:val="24"/>
          <w:szCs w:val="24"/>
        </w:rPr>
        <w:t>the 28</w:t>
      </w:r>
      <w:ins w:id="231" w:author="Jakubec Pavel" w:date="2015-12-15T19:09:00Z">
        <w:r w:rsidR="00F8288C">
          <w:rPr>
            <w:rFonts w:ascii="Times New Roman" w:hAnsi="Times New Roman" w:cs="Times New Roman"/>
            <w:sz w:val="24"/>
            <w:szCs w:val="24"/>
          </w:rPr>
          <w:t xml:space="preserve"> and 12 </w:t>
        </w:r>
      </w:ins>
      <w:r w:rsidR="00C3162C" w:rsidRPr="00A37EC8">
        <w:rPr>
          <w:rFonts w:ascii="Times New Roman" w:hAnsi="Times New Roman" w:cs="Times New Roman"/>
          <w:sz w:val="24"/>
          <w:szCs w:val="24"/>
        </w:rPr>
        <w:t xml:space="preserve">°C </w:t>
      </w:r>
      <w:r w:rsidRPr="00A37EC8">
        <w:rPr>
          <w:rFonts w:ascii="Times New Roman" w:hAnsi="Times New Roman" w:cs="Times New Roman"/>
          <w:sz w:val="24"/>
          <w:szCs w:val="24"/>
        </w:rPr>
        <w:t>treatment probably because adults did not oviposit in this temperature or egg mortality was too high. The second claim is little bit more likely</w:t>
      </w:r>
      <w:r w:rsidR="0094793E" w:rsidRPr="00A37EC8">
        <w:rPr>
          <w:rFonts w:ascii="Times New Roman" w:hAnsi="Times New Roman" w:cs="Times New Roman"/>
          <w:sz w:val="24"/>
          <w:szCs w:val="24"/>
        </w:rPr>
        <w:t xml:space="preserve"> from our point of view</w:t>
      </w:r>
      <w:r w:rsidRPr="00A37EC8">
        <w:rPr>
          <w:rFonts w:ascii="Times New Roman" w:hAnsi="Times New Roman" w:cs="Times New Roman"/>
          <w:sz w:val="24"/>
          <w:szCs w:val="24"/>
        </w:rPr>
        <w:t xml:space="preserve">, because we </w:t>
      </w:r>
      <w:r w:rsidR="00E8655B" w:rsidRPr="00A37EC8">
        <w:rPr>
          <w:rFonts w:ascii="Times New Roman" w:hAnsi="Times New Roman" w:cs="Times New Roman"/>
          <w:sz w:val="24"/>
          <w:szCs w:val="24"/>
        </w:rPr>
        <w:t xml:space="preserve">did not find </w:t>
      </w:r>
      <w:r w:rsidRPr="00A37EC8">
        <w:rPr>
          <w:rFonts w:ascii="Times New Roman" w:hAnsi="Times New Roman" w:cs="Times New Roman"/>
          <w:sz w:val="24"/>
          <w:szCs w:val="24"/>
        </w:rPr>
        <w:t>any eggs</w:t>
      </w:r>
      <w:r w:rsidR="00E8655B" w:rsidRPr="00A37EC8">
        <w:rPr>
          <w:rFonts w:ascii="Times New Roman" w:hAnsi="Times New Roman" w:cs="Times New Roman"/>
          <w:sz w:val="24"/>
          <w:szCs w:val="24"/>
        </w:rPr>
        <w:t>. B</w:t>
      </w:r>
      <w:r w:rsidRPr="00A37EC8">
        <w:rPr>
          <w:rFonts w:ascii="Times New Roman" w:hAnsi="Times New Roman" w:cs="Times New Roman"/>
          <w:sz w:val="24"/>
          <w:szCs w:val="24"/>
        </w:rPr>
        <w:t xml:space="preserve">ut as we mentioned in </w:t>
      </w:r>
      <w:r w:rsidR="00166766" w:rsidRPr="00A37EC8">
        <w:rPr>
          <w:rFonts w:ascii="Times New Roman" w:hAnsi="Times New Roman" w:cs="Times New Roman"/>
          <w:sz w:val="24"/>
          <w:szCs w:val="24"/>
        </w:rPr>
        <w:t xml:space="preserve">the </w:t>
      </w:r>
      <w:r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Pr="00A37EC8">
        <w:rPr>
          <w:rFonts w:ascii="Times New Roman" w:hAnsi="Times New Roman" w:cs="Times New Roman"/>
          <w:sz w:val="24"/>
          <w:szCs w:val="24"/>
        </w:rPr>
        <w:t xml:space="preserve">, eggs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Pr="00A37EC8">
        <w:rPr>
          <w:rFonts w:ascii="Times New Roman" w:hAnsi="Times New Roman" w:cs="Times New Roman"/>
          <w:sz w:val="24"/>
          <w:szCs w:val="24"/>
        </w:rPr>
        <w:t xml:space="preserve"> and we could simply overlook them</w:t>
      </w:r>
      <w:r w:rsidR="00255808" w:rsidRPr="00A37EC8">
        <w:rPr>
          <w:rFonts w:ascii="Times New Roman" w:hAnsi="Times New Roman" w:cs="Times New Roman"/>
          <w:sz w:val="24"/>
          <w:szCs w:val="24"/>
        </w:rPr>
        <w:t xml:space="preserve"> during our controls</w:t>
      </w:r>
      <w:r w:rsidR="00E71B22" w:rsidRPr="00A37EC8">
        <w:rPr>
          <w:rFonts w:ascii="Times New Roman" w:hAnsi="Times New Roman" w:cs="Times New Roman"/>
          <w:sz w:val="24"/>
          <w:szCs w:val="24"/>
        </w:rPr>
        <w:t xml:space="preserve"> in</w:t>
      </w:r>
      <w:r w:rsidR="00166766"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w:t>
      </w:r>
      <w:r w:rsidR="00255808" w:rsidRPr="00A37EC8">
        <w:rPr>
          <w:rFonts w:ascii="Times New Roman" w:hAnsi="Times New Roman" w:cs="Times New Roman"/>
          <w:sz w:val="24"/>
          <w:szCs w:val="24"/>
        </w:rPr>
        <w:t xml:space="preserve">Petri dish's </w:t>
      </w:r>
      <w:r w:rsidR="00E71B22" w:rsidRPr="00A37EC8">
        <w:rPr>
          <w:rFonts w:ascii="Times New Roman" w:hAnsi="Times New Roman" w:cs="Times New Roman"/>
          <w:sz w:val="24"/>
          <w:szCs w:val="24"/>
        </w:rPr>
        <w:t>substrate even under</w:t>
      </w:r>
      <w:r w:rsidR="00501FD0"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binocular microscope</w:t>
      </w:r>
      <w:r w:rsidRPr="00A37EC8">
        <w:rPr>
          <w:rFonts w:ascii="Times New Roman" w:hAnsi="Times New Roman" w:cs="Times New Roman"/>
          <w:sz w:val="24"/>
          <w:szCs w:val="24"/>
        </w:rPr>
        <w:t xml:space="preserve">. </w:t>
      </w:r>
    </w:p>
    <w:p w14:paraId="128C80F4" w14:textId="7D9C47F2" w:rsidR="00EF37BE" w:rsidRDefault="00E8655B" w:rsidP="00E54233">
      <w:pPr>
        <w:rPr>
          <w:ins w:id="232" w:author="Jakubec Pavel" w:date="2015-10-26T14:03:00Z"/>
          <w:rFonts w:ascii="Times New Roman" w:hAnsi="Times New Roman" w:cs="Times New Roman"/>
          <w:sz w:val="24"/>
          <w:szCs w:val="24"/>
        </w:rPr>
      </w:pPr>
      <w:r w:rsidRPr="00A37EC8">
        <w:rPr>
          <w:rFonts w:ascii="Times New Roman" w:hAnsi="Times New Roman" w:cs="Times New Roman"/>
          <w:sz w:val="24"/>
          <w:szCs w:val="24"/>
        </w:rPr>
        <w:t>Mortality of our specimens in the breeding experiment was very high over</w:t>
      </w:r>
      <w:r w:rsidR="005D3FA0"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all treatments especially in </w:t>
      </w:r>
      <w:r w:rsidR="005D3FA0" w:rsidRPr="00A37EC8">
        <w:rPr>
          <w:rFonts w:ascii="Times New Roman" w:hAnsi="Times New Roman" w:cs="Times New Roman"/>
          <w:sz w:val="24"/>
          <w:szCs w:val="24"/>
        </w:rPr>
        <w:t xml:space="preserve">the </w:t>
      </w:r>
      <w:del w:id="233" w:author="pavel" w:date="2015-12-14T19:37:00Z">
        <w:r w:rsidRPr="00A37EC8" w:rsidDel="00E54233">
          <w:rPr>
            <w:rFonts w:ascii="Times New Roman" w:hAnsi="Times New Roman" w:cs="Times New Roman"/>
            <w:sz w:val="24"/>
            <w:szCs w:val="24"/>
          </w:rPr>
          <w:delText xml:space="preserve">later </w:delText>
        </w:r>
      </w:del>
      <w:ins w:id="234" w:author="pavel" w:date="2015-12-14T19:37:00Z">
        <w:r w:rsidR="00E54233">
          <w:rPr>
            <w:rFonts w:ascii="Times New Roman" w:hAnsi="Times New Roman" w:cs="Times New Roman"/>
            <w:sz w:val="24"/>
            <w:szCs w:val="24"/>
          </w:rPr>
          <w:t>third instar</w:t>
        </w:r>
      </w:ins>
      <w:del w:id="235" w:author="pavel" w:date="2015-12-14T19:37:00Z">
        <w:r w:rsidRPr="00A37EC8" w:rsidDel="00E54233">
          <w:rPr>
            <w:rFonts w:ascii="Times New Roman" w:hAnsi="Times New Roman" w:cs="Times New Roman"/>
            <w:sz w:val="24"/>
            <w:szCs w:val="24"/>
          </w:rPr>
          <w:delText xml:space="preserve">stages (L3 </w:delText>
        </w:r>
      </w:del>
      <w:del w:id="236" w:author="pavel" w:date="2015-12-14T19:36:00Z">
        <w:r w:rsidRPr="00A37EC8" w:rsidDel="00E54233">
          <w:rPr>
            <w:rFonts w:ascii="Times New Roman" w:hAnsi="Times New Roman" w:cs="Times New Roman"/>
            <w:sz w:val="24"/>
            <w:szCs w:val="24"/>
          </w:rPr>
          <w:delText>and pu</w:delText>
        </w:r>
      </w:del>
      <w:del w:id="237" w:author="pavel" w:date="2015-12-14T19:37:00Z">
        <w:r w:rsidRPr="00A37EC8" w:rsidDel="00E54233">
          <w:rPr>
            <w:rFonts w:ascii="Times New Roman" w:hAnsi="Times New Roman" w:cs="Times New Roman"/>
            <w:sz w:val="24"/>
            <w:szCs w:val="24"/>
          </w:rPr>
          <w:delText>pae</w:delText>
        </w:r>
      </w:del>
      <w:r w:rsidRPr="00A37EC8">
        <w:rPr>
          <w:rFonts w:ascii="Times New Roman" w:hAnsi="Times New Roman" w:cs="Times New Roman"/>
          <w:sz w:val="24"/>
          <w:szCs w:val="24"/>
        </w:rPr>
        <w:t xml:space="preserve">). </w:t>
      </w:r>
      <w:ins w:id="238" w:author="Jakubec Pavel" w:date="2015-12-15T19:11:00Z">
        <w:r w:rsidR="002E4C2E">
          <w:rPr>
            <w:rFonts w:ascii="Times New Roman" w:hAnsi="Times New Roman" w:cs="Times New Roman"/>
            <w:sz w:val="24"/>
            <w:szCs w:val="24"/>
          </w:rPr>
          <w:t>High m</w:t>
        </w:r>
      </w:ins>
      <w:ins w:id="239" w:author="Jakubec Pavel" w:date="2015-12-15T17:58:00Z">
        <w:r w:rsidR="002F0ED7">
          <w:rPr>
            <w:rFonts w:ascii="Times New Roman" w:hAnsi="Times New Roman" w:cs="Times New Roman"/>
            <w:sz w:val="24"/>
            <w:szCs w:val="24"/>
          </w:rPr>
          <w:t xml:space="preserve">ortality in this </w:t>
        </w:r>
      </w:ins>
      <w:ins w:id="240" w:author="Jakubec Pavel" w:date="2015-12-15T19:11:00Z">
        <w:r w:rsidR="002E4C2E">
          <w:rPr>
            <w:rFonts w:ascii="Times New Roman" w:hAnsi="Times New Roman" w:cs="Times New Roman"/>
            <w:sz w:val="24"/>
            <w:szCs w:val="24"/>
          </w:rPr>
          <w:t>stage</w:t>
        </w:r>
      </w:ins>
      <w:ins w:id="241" w:author="Jakubec Pavel" w:date="2015-12-15T17:58:00Z">
        <w:r w:rsidR="002F0ED7">
          <w:rPr>
            <w:rFonts w:ascii="Times New Roman" w:hAnsi="Times New Roman" w:cs="Times New Roman"/>
            <w:sz w:val="24"/>
            <w:szCs w:val="24"/>
          </w:rPr>
          <w:t xml:space="preserve"> is </w:t>
        </w:r>
      </w:ins>
      <w:ins w:id="242" w:author="Jakubec Pavel" w:date="2015-12-15T19:12:00Z">
        <w:r w:rsidR="002E4C2E">
          <w:rPr>
            <w:rFonts w:ascii="Times New Roman" w:hAnsi="Times New Roman" w:cs="Times New Roman"/>
            <w:sz w:val="24"/>
            <w:szCs w:val="24"/>
          </w:rPr>
          <w:t xml:space="preserve">not uncommon, but </w:t>
        </w:r>
      </w:ins>
      <w:del w:id="243" w:author="Jakubec Pavel" w:date="2015-12-15T19:12:00Z">
        <w:r w:rsidR="00436377" w:rsidRPr="00A37EC8" w:rsidDel="002E4C2E">
          <w:rPr>
            <w:rFonts w:ascii="Times New Roman" w:hAnsi="Times New Roman" w:cs="Times New Roman"/>
            <w:sz w:val="24"/>
            <w:szCs w:val="24"/>
          </w:rPr>
          <w:delText>T</w:delText>
        </w:r>
      </w:del>
      <w:ins w:id="244" w:author="Jakubec Pavel" w:date="2015-12-15T19:13:00Z">
        <w:r w:rsidR="002E4C2E">
          <w:rPr>
            <w:rFonts w:ascii="Times New Roman" w:hAnsi="Times New Roman" w:cs="Times New Roman"/>
            <w:sz w:val="24"/>
            <w:szCs w:val="24"/>
          </w:rPr>
          <w:t xml:space="preserve">in </w:t>
        </w:r>
      </w:ins>
      <w:ins w:id="245" w:author="Jakubec Pavel" w:date="2015-12-15T19:12:00Z">
        <w:r w:rsidR="002E4C2E">
          <w:rPr>
            <w:rFonts w:ascii="Times New Roman" w:hAnsi="Times New Roman" w:cs="Times New Roman"/>
            <w:sz w:val="24"/>
            <w:szCs w:val="24"/>
          </w:rPr>
          <w:t>t</w:t>
        </w:r>
      </w:ins>
      <w:r w:rsidR="00436377" w:rsidRPr="00A37EC8">
        <w:rPr>
          <w:rFonts w:ascii="Times New Roman" w:hAnsi="Times New Roman" w:cs="Times New Roman"/>
          <w:sz w:val="24"/>
          <w:szCs w:val="24"/>
        </w:rPr>
        <w:t>his</w:t>
      </w:r>
      <w:ins w:id="246" w:author="Jakubec Pavel" w:date="2015-12-15T19:13:00Z">
        <w:r w:rsidR="002E4C2E">
          <w:rPr>
            <w:rFonts w:ascii="Times New Roman" w:hAnsi="Times New Roman" w:cs="Times New Roman"/>
            <w:sz w:val="24"/>
            <w:szCs w:val="24"/>
          </w:rPr>
          <w:t xml:space="preserve"> case it</w:t>
        </w:r>
      </w:ins>
      <w:r w:rsidR="00436377" w:rsidRPr="00A37EC8">
        <w:rPr>
          <w:rFonts w:ascii="Times New Roman" w:hAnsi="Times New Roman" w:cs="Times New Roman"/>
          <w:sz w:val="24"/>
          <w:szCs w:val="24"/>
        </w:rPr>
        <w:t xml:space="preserve"> was in </w:t>
      </w:r>
      <w:r w:rsidR="00F26437" w:rsidRPr="00A37EC8">
        <w:rPr>
          <w:rFonts w:ascii="Times New Roman" w:hAnsi="Times New Roman" w:cs="Times New Roman"/>
          <w:sz w:val="24"/>
          <w:szCs w:val="24"/>
        </w:rPr>
        <w:t xml:space="preserve">a </w:t>
      </w:r>
      <w:r w:rsidR="00436377" w:rsidRPr="00A37EC8">
        <w:rPr>
          <w:rFonts w:ascii="Times New Roman" w:hAnsi="Times New Roman" w:cs="Times New Roman"/>
          <w:sz w:val="24"/>
          <w:szCs w:val="24"/>
        </w:rPr>
        <w:t xml:space="preserve">sharp contrast with what we saw in the observation study. The whole </w:t>
      </w:r>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w:t>
      </w:r>
      <w:ins w:id="247" w:author="pavel" w:date="2015-12-14T19:08:00Z">
        <w:r w:rsidR="00386D6B">
          <w:rPr>
            <w:rFonts w:ascii="Times New Roman" w:hAnsi="Times New Roman" w:cs="Times New Roman"/>
            <w:sz w:val="24"/>
            <w:szCs w:val="24"/>
          </w:rPr>
          <w:t>s</w:t>
        </w:r>
      </w:ins>
      <w:r w:rsidR="00436377"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r w:rsidR="00F26437" w:rsidRPr="00A37EC8">
        <w:rPr>
          <w:rFonts w:ascii="Times New Roman" w:hAnsi="Times New Roman" w:cs="Times New Roman"/>
          <w:sz w:val="24"/>
          <w:szCs w:val="24"/>
        </w:rPr>
        <w:t xml:space="preserve">Only difference between </w:t>
      </w:r>
      <w:r w:rsidR="00A45576" w:rsidRPr="00A37EC8">
        <w:rPr>
          <w:rFonts w:ascii="Times New Roman" w:hAnsi="Times New Roman" w:cs="Times New Roman"/>
          <w:sz w:val="24"/>
          <w:szCs w:val="24"/>
        </w:rPr>
        <w:t>these two w</w:t>
      </w:r>
      <w:r w:rsidR="00F26437" w:rsidRPr="00A37EC8">
        <w:rPr>
          <w:rFonts w:ascii="Times New Roman" w:hAnsi="Times New Roman" w:cs="Times New Roman"/>
          <w:sz w:val="24"/>
          <w:szCs w:val="24"/>
        </w:rPr>
        <w:t xml:space="preserve">as that we did not separate individuals and we also did not </w:t>
      </w:r>
      <w:r w:rsidR="001161C7" w:rsidRPr="00A37EC8">
        <w:rPr>
          <w:rFonts w:ascii="Times New Roman" w:hAnsi="Times New Roman" w:cs="Times New Roman"/>
          <w:sz w:val="24"/>
          <w:szCs w:val="24"/>
        </w:rPr>
        <w:t xml:space="preserve">have to </w:t>
      </w:r>
      <w:r w:rsidR="00A45576" w:rsidRPr="00A37EC8">
        <w:rPr>
          <w:rFonts w:ascii="Times New Roman" w:hAnsi="Times New Roman" w:cs="Times New Roman"/>
          <w:sz w:val="24"/>
          <w:szCs w:val="24"/>
        </w:rPr>
        <w:t xml:space="preserve">handle </w:t>
      </w:r>
      <w:r w:rsidR="001161C7" w:rsidRPr="00A37EC8">
        <w:rPr>
          <w:rFonts w:ascii="Times New Roman" w:hAnsi="Times New Roman" w:cs="Times New Roman"/>
          <w:sz w:val="24"/>
          <w:szCs w:val="24"/>
        </w:rPr>
        <w:t xml:space="preserve">the </w:t>
      </w:r>
      <w:r w:rsidR="00A45576" w:rsidRPr="00A37EC8">
        <w:rPr>
          <w:rFonts w:ascii="Times New Roman" w:hAnsi="Times New Roman" w:cs="Times New Roman"/>
          <w:sz w:val="24"/>
          <w:szCs w:val="24"/>
        </w:rPr>
        <w:t xml:space="preserve">larvae for photo documentation. </w:t>
      </w:r>
    </w:p>
    <w:p w14:paraId="333BD19B" w14:textId="6A4F2F60" w:rsidR="00980F44" w:rsidRPr="00A37EC8" w:rsidRDefault="00EF37BE">
      <w:pPr>
        <w:rPr>
          <w:rFonts w:ascii="Times New Roman" w:hAnsi="Times New Roman" w:cs="Times New Roman"/>
          <w:sz w:val="24"/>
          <w:szCs w:val="24"/>
        </w:rPr>
      </w:pPr>
      <w:ins w:id="248" w:author="Jakubec Pavel" w:date="2015-10-26T13:57:00Z">
        <w:r>
          <w:rPr>
            <w:rFonts w:ascii="Times New Roman" w:hAnsi="Times New Roman" w:cs="Times New Roman"/>
            <w:sz w:val="24"/>
            <w:szCs w:val="24"/>
          </w:rPr>
          <w:lastRenderedPageBreak/>
          <w:t xml:space="preserve">Despite the </w:t>
        </w:r>
      </w:ins>
      <w:ins w:id="249" w:author="Jakubec Pavel" w:date="2015-10-26T14:03:00Z">
        <w:r>
          <w:rPr>
            <w:rFonts w:ascii="Times New Roman" w:hAnsi="Times New Roman" w:cs="Times New Roman"/>
            <w:sz w:val="24"/>
            <w:szCs w:val="24"/>
          </w:rPr>
          <w:t>increased</w:t>
        </w:r>
      </w:ins>
      <w:ins w:id="250" w:author="Jakubec Pavel" w:date="2015-10-26T13:57:00Z">
        <w:r>
          <w:rPr>
            <w:rFonts w:ascii="Times New Roman" w:hAnsi="Times New Roman" w:cs="Times New Roman"/>
            <w:sz w:val="24"/>
            <w:szCs w:val="24"/>
          </w:rPr>
          <w:t xml:space="preserve"> mortality</w:t>
        </w:r>
      </w:ins>
      <w:ins w:id="251" w:author="Jakubec Pavel" w:date="2015-10-26T13:58:00Z">
        <w:r>
          <w:rPr>
            <w:rFonts w:ascii="Times New Roman" w:hAnsi="Times New Roman" w:cs="Times New Roman"/>
            <w:sz w:val="24"/>
            <w:szCs w:val="24"/>
          </w:rPr>
          <w:t xml:space="preserve"> </w:t>
        </w:r>
      </w:ins>
      <w:ins w:id="252" w:author="Jakubec Pavel" w:date="2015-10-26T13:59:00Z">
        <w:r>
          <w:rPr>
            <w:rFonts w:ascii="Times New Roman" w:hAnsi="Times New Roman" w:cs="Times New Roman"/>
            <w:sz w:val="24"/>
            <w:szCs w:val="24"/>
          </w:rPr>
          <w:t xml:space="preserve">of some </w:t>
        </w:r>
      </w:ins>
      <w:ins w:id="253" w:author="Jakubec Pavel" w:date="2015-10-26T14:03:00Z">
        <w:r>
          <w:rPr>
            <w:rFonts w:ascii="Times New Roman" w:hAnsi="Times New Roman" w:cs="Times New Roman"/>
            <w:sz w:val="24"/>
            <w:szCs w:val="24"/>
          </w:rPr>
          <w:t>stages</w:t>
        </w:r>
      </w:ins>
      <w:ins w:id="254" w:author="Jakubec Pavel" w:date="2015-10-26T13:59:00Z">
        <w:r>
          <w:rPr>
            <w:rFonts w:ascii="Times New Roman" w:hAnsi="Times New Roman" w:cs="Times New Roman"/>
            <w:sz w:val="24"/>
            <w:szCs w:val="24"/>
          </w:rPr>
          <w:t xml:space="preserve"> </w:t>
        </w:r>
      </w:ins>
      <w:ins w:id="255" w:author="Jakubec Pavel" w:date="2015-10-26T14:08:00Z">
        <w:r w:rsidR="005271D0">
          <w:rPr>
            <w:rFonts w:ascii="Times New Roman" w:hAnsi="Times New Roman" w:cs="Times New Roman"/>
            <w:sz w:val="24"/>
            <w:szCs w:val="24"/>
          </w:rPr>
          <w:t xml:space="preserve">in breeding experiment </w:t>
        </w:r>
      </w:ins>
      <w:ins w:id="256" w:author="Jakubec Pavel" w:date="2015-10-26T13:58:00Z">
        <w:r>
          <w:rPr>
            <w:rFonts w:ascii="Times New Roman" w:hAnsi="Times New Roman" w:cs="Times New Roman"/>
            <w:sz w:val="24"/>
            <w:szCs w:val="24"/>
          </w:rPr>
          <w:t xml:space="preserve">the </w:t>
        </w:r>
      </w:ins>
      <w:ins w:id="257" w:author="Jakubec Pavel" w:date="2015-10-26T14:00:00Z">
        <w:r>
          <w:rPr>
            <w:rFonts w:ascii="Times New Roman" w:hAnsi="Times New Roman" w:cs="Times New Roman"/>
            <w:sz w:val="24"/>
            <w:szCs w:val="24"/>
          </w:rPr>
          <w:t xml:space="preserve">total </w:t>
        </w:r>
      </w:ins>
      <w:ins w:id="258" w:author="Jakubec Pavel" w:date="2015-10-26T13:58:00Z">
        <w:r>
          <w:rPr>
            <w:rFonts w:ascii="Times New Roman" w:hAnsi="Times New Roman" w:cs="Times New Roman"/>
            <w:sz w:val="24"/>
            <w:szCs w:val="24"/>
          </w:rPr>
          <w:t xml:space="preserve">length of development </w:t>
        </w:r>
      </w:ins>
      <w:ins w:id="259" w:author="Jakubec Pavel" w:date="2015-10-26T14:03:00Z">
        <w:r>
          <w:rPr>
            <w:rFonts w:ascii="Times New Roman" w:hAnsi="Times New Roman" w:cs="Times New Roman"/>
            <w:sz w:val="24"/>
            <w:szCs w:val="24"/>
          </w:rPr>
          <w:t xml:space="preserve">(from egg until adulthood) </w:t>
        </w:r>
      </w:ins>
      <w:ins w:id="260" w:author="Jakubec Pavel" w:date="2015-10-26T14:00:00Z">
        <w:r>
          <w:rPr>
            <w:rFonts w:ascii="Times New Roman" w:hAnsi="Times New Roman" w:cs="Times New Roman"/>
            <w:sz w:val="24"/>
            <w:szCs w:val="24"/>
          </w:rPr>
          <w:t xml:space="preserve">did not </w:t>
        </w:r>
        <w:r w:rsidR="005271D0">
          <w:rPr>
            <w:rFonts w:ascii="Times New Roman" w:hAnsi="Times New Roman" w:cs="Times New Roman"/>
            <w:sz w:val="24"/>
            <w:szCs w:val="24"/>
          </w:rPr>
          <w:t xml:space="preserve">differ </w:t>
        </w:r>
      </w:ins>
      <w:ins w:id="261" w:author="Jakubec Pavel" w:date="2015-10-26T14:09:00Z">
        <w:r w:rsidR="005271D0">
          <w:rPr>
            <w:rFonts w:ascii="Times New Roman" w:hAnsi="Times New Roman" w:cs="Times New Roman"/>
            <w:sz w:val="24"/>
            <w:szCs w:val="24"/>
          </w:rPr>
          <w:t xml:space="preserve">significantly </w:t>
        </w:r>
      </w:ins>
      <w:ins w:id="262" w:author="Jakubec Pavel" w:date="2015-10-26T14:00:00Z">
        <w:r w:rsidR="005271D0">
          <w:rPr>
            <w:rFonts w:ascii="Times New Roman" w:hAnsi="Times New Roman" w:cs="Times New Roman"/>
            <w:sz w:val="24"/>
            <w:szCs w:val="24"/>
          </w:rPr>
          <w:t>from values</w:t>
        </w:r>
      </w:ins>
      <w:ins w:id="263" w:author="Jakubec Pavel" w:date="2015-10-26T14:09:00Z">
        <w:r w:rsidR="005271D0">
          <w:rPr>
            <w:rFonts w:ascii="Times New Roman" w:hAnsi="Times New Roman" w:cs="Times New Roman"/>
            <w:sz w:val="24"/>
            <w:szCs w:val="24"/>
          </w:rPr>
          <w:t xml:space="preserve"> in </w:t>
        </w:r>
      </w:ins>
      <w:ins w:id="264" w:author="Jakubec Pavel" w:date="2015-12-02T16:05:00Z">
        <w:r w:rsidR="005A512B">
          <w:rPr>
            <w:rFonts w:ascii="Times New Roman" w:hAnsi="Times New Roman" w:cs="Times New Roman"/>
            <w:sz w:val="24"/>
            <w:szCs w:val="24"/>
          </w:rPr>
          <w:t xml:space="preserve">our </w:t>
        </w:r>
      </w:ins>
      <w:ins w:id="265" w:author="Jakubec Pavel" w:date="2015-10-26T14:09:00Z">
        <w:r w:rsidR="005271D0">
          <w:rPr>
            <w:rFonts w:ascii="Times New Roman" w:hAnsi="Times New Roman" w:cs="Times New Roman"/>
            <w:sz w:val="24"/>
            <w:szCs w:val="24"/>
          </w:rPr>
          <w:t xml:space="preserve">observation study </w:t>
        </w:r>
      </w:ins>
      <w:ins w:id="266" w:author="Jakubec Pavel" w:date="2015-10-26T14:10:00Z">
        <w:r w:rsidR="005271D0">
          <w:rPr>
            <w:rFonts w:ascii="Times New Roman" w:hAnsi="Times New Roman" w:cs="Times New Roman"/>
            <w:sz w:val="24"/>
            <w:szCs w:val="24"/>
          </w:rPr>
          <w:t>(ca. 28 days at 18</w:t>
        </w:r>
      </w:ins>
      <w:ins w:id="267" w:author="Jakubec Pavel" w:date="2015-10-26T14:11:00Z">
        <w:r w:rsidR="005271D0">
          <w:rPr>
            <w:rFonts w:ascii="Times New Roman" w:hAnsi="Times New Roman" w:cs="Times New Roman"/>
            <w:sz w:val="24"/>
            <w:szCs w:val="24"/>
          </w:rPr>
          <w:t>°C</w:t>
        </w:r>
      </w:ins>
      <w:ins w:id="268" w:author="Jakubec Pavel" w:date="2015-10-26T14:10:00Z">
        <w:r w:rsidR="005271D0">
          <w:rPr>
            <w:rFonts w:ascii="Times New Roman" w:hAnsi="Times New Roman" w:cs="Times New Roman"/>
            <w:sz w:val="24"/>
            <w:szCs w:val="24"/>
          </w:rPr>
          <w:t>)</w:t>
        </w:r>
      </w:ins>
      <w:ins w:id="269" w:author="Jakubec Pavel" w:date="2015-10-26T14:11:00Z">
        <w:r w:rsidR="005271D0">
          <w:rPr>
            <w:rFonts w:ascii="Times New Roman" w:hAnsi="Times New Roman" w:cs="Times New Roman"/>
            <w:sz w:val="24"/>
            <w:szCs w:val="24"/>
          </w:rPr>
          <w:t xml:space="preserve"> </w:t>
        </w:r>
      </w:ins>
      <w:ins w:id="270" w:author="Jakubec Pavel" w:date="2015-10-26T14:09:00Z">
        <w:r w:rsidR="005271D0">
          <w:rPr>
            <w:rFonts w:ascii="Times New Roman" w:hAnsi="Times New Roman" w:cs="Times New Roman"/>
            <w:sz w:val="24"/>
            <w:szCs w:val="24"/>
          </w:rPr>
          <w:t xml:space="preserve">and </w:t>
        </w:r>
      </w:ins>
      <w:ins w:id="271" w:author="pavel" w:date="2015-12-14T19:08:00Z">
        <w:r w:rsidR="00386D6B">
          <w:rPr>
            <w:rFonts w:ascii="Times New Roman" w:hAnsi="Times New Roman" w:cs="Times New Roman"/>
            <w:sz w:val="24"/>
            <w:szCs w:val="24"/>
          </w:rPr>
          <w:t xml:space="preserve">also </w:t>
        </w:r>
      </w:ins>
      <w:ins w:id="272" w:author="Jakubec Pavel" w:date="2015-10-26T14:09:00Z">
        <w:r w:rsidR="005271D0">
          <w:rPr>
            <w:rFonts w:ascii="Times New Roman" w:hAnsi="Times New Roman" w:cs="Times New Roman"/>
            <w:sz w:val="24"/>
            <w:szCs w:val="24"/>
          </w:rPr>
          <w:t>those</w:t>
        </w:r>
      </w:ins>
      <w:ins w:id="273" w:author="Jakubec Pavel" w:date="2015-10-26T14:00:00Z">
        <w:r w:rsidR="005271D0">
          <w:rPr>
            <w:rFonts w:ascii="Times New Roman" w:hAnsi="Times New Roman" w:cs="Times New Roman"/>
            <w:sz w:val="24"/>
            <w:szCs w:val="24"/>
          </w:rPr>
          <w:t xml:space="preserve"> </w:t>
        </w:r>
        <w:r>
          <w:rPr>
            <w:rFonts w:ascii="Times New Roman" w:hAnsi="Times New Roman" w:cs="Times New Roman"/>
            <w:sz w:val="24"/>
            <w:szCs w:val="24"/>
          </w:rPr>
          <w:t xml:space="preserve">reported by Kilian </w:t>
        </w:r>
      </w:ins>
      <w:ins w:id="274" w:author="Jakubec Pavel" w:date="2015-10-26T14:05:00Z">
        <w:r w:rsidRPr="00A37EC8">
          <w:rPr>
            <w:rFonts w:ascii="Times New Roman" w:hAnsi="Times New Roman" w:cs="Times New Roman"/>
            <w:noProof/>
            <w:sz w:val="24"/>
            <w:szCs w:val="24"/>
          </w:rPr>
          <w:t xml:space="preserve">&amp; Mądra </w:t>
        </w:r>
      </w:ins>
      <w:ins w:id="275" w:author="Jakubec Pavel" w:date="2015-10-26T14:06:00Z">
        <w:r>
          <w:rPr>
            <w:rFonts w:ascii="Times New Roman" w:hAnsi="Times New Roman" w:cs="Times New Roman"/>
            <w:noProof/>
            <w:sz w:val="24"/>
            <w:szCs w:val="24"/>
          </w:rPr>
          <w:t>(</w:t>
        </w:r>
      </w:ins>
      <w:ins w:id="276" w:author="Jakubec Pavel" w:date="2015-10-26T14:05:00Z">
        <w:r w:rsidRPr="00A37EC8">
          <w:rPr>
            <w:rFonts w:ascii="Times New Roman" w:hAnsi="Times New Roman" w:cs="Times New Roman"/>
            <w:noProof/>
            <w:sz w:val="24"/>
            <w:szCs w:val="24"/>
          </w:rPr>
          <w:t>2015)</w:t>
        </w:r>
      </w:ins>
      <w:ins w:id="277" w:author="Jakubec Pavel" w:date="2015-10-26T14:06:00Z">
        <w:r>
          <w:rPr>
            <w:rFonts w:ascii="Times New Roman" w:hAnsi="Times New Roman" w:cs="Times New Roman"/>
            <w:noProof/>
            <w:sz w:val="24"/>
            <w:szCs w:val="24"/>
          </w:rPr>
          <w:t xml:space="preserve"> (</w:t>
        </w:r>
      </w:ins>
      <w:ins w:id="278" w:author="Jakubec Pavel" w:date="2015-10-26T14:07:00Z">
        <w:r>
          <w:rPr>
            <w:rFonts w:ascii="Times New Roman" w:hAnsi="Times New Roman" w:cs="Times New Roman"/>
            <w:noProof/>
            <w:sz w:val="24"/>
            <w:szCs w:val="24"/>
          </w:rPr>
          <w:t xml:space="preserve">ca. </w:t>
        </w:r>
      </w:ins>
      <w:ins w:id="279" w:author="Jakubec Pavel" w:date="2015-10-26T14:06:00Z">
        <w:r>
          <w:rPr>
            <w:rFonts w:ascii="Times New Roman" w:hAnsi="Times New Roman" w:cs="Times New Roman"/>
            <w:noProof/>
            <w:sz w:val="24"/>
            <w:szCs w:val="24"/>
          </w:rPr>
          <w:t>20 days</w:t>
        </w:r>
      </w:ins>
      <w:ins w:id="280" w:author="Jakubec Pavel" w:date="2015-10-26T14:07:00Z">
        <w:r w:rsidR="005271D0">
          <w:rPr>
            <w:rFonts w:ascii="Times New Roman" w:hAnsi="Times New Roman" w:cs="Times New Roman"/>
            <w:noProof/>
            <w:sz w:val="24"/>
            <w:szCs w:val="24"/>
          </w:rPr>
          <w:t xml:space="preserve"> at</w:t>
        </w:r>
        <w:r>
          <w:rPr>
            <w:rFonts w:ascii="Times New Roman" w:hAnsi="Times New Roman" w:cs="Times New Roman"/>
            <w:noProof/>
            <w:sz w:val="24"/>
            <w:szCs w:val="24"/>
          </w:rPr>
          <w:t xml:space="preserve"> 20</w:t>
        </w:r>
        <w:r>
          <w:rPr>
            <w:rFonts w:ascii="Times New Roman" w:hAnsi="Times New Roman" w:cs="Times New Roman"/>
            <w:noProof/>
            <w:sz w:val="24"/>
            <w:szCs w:val="24"/>
            <w:lang w:val="cs-CZ"/>
          </w:rPr>
          <w:t>°C</w:t>
        </w:r>
      </w:ins>
      <w:ins w:id="281" w:author="Jakubec Pavel" w:date="2015-10-26T14:06:00Z">
        <w:r>
          <w:rPr>
            <w:rFonts w:ascii="Times New Roman" w:hAnsi="Times New Roman" w:cs="Times New Roman"/>
            <w:noProof/>
            <w:sz w:val="24"/>
            <w:szCs w:val="24"/>
          </w:rPr>
          <w:t>)</w:t>
        </w:r>
      </w:ins>
      <w:ins w:id="282" w:author="Jakubec Pavel" w:date="2015-10-26T14:08:00Z">
        <w:r w:rsidR="005271D0">
          <w:rPr>
            <w:rFonts w:ascii="Times New Roman" w:hAnsi="Times New Roman" w:cs="Times New Roman"/>
            <w:noProof/>
            <w:sz w:val="24"/>
            <w:szCs w:val="24"/>
          </w:rPr>
          <w:t>.</w:t>
        </w:r>
      </w:ins>
      <w:ins w:id="283" w:author="Jakubec Pavel" w:date="2015-10-26T14:12:00Z">
        <w:r w:rsidR="004A1B48">
          <w:rPr>
            <w:rFonts w:ascii="Times New Roman" w:hAnsi="Times New Roman" w:cs="Times New Roman"/>
            <w:noProof/>
            <w:sz w:val="24"/>
            <w:szCs w:val="24"/>
          </w:rPr>
          <w:t xml:space="preserve"> Therefore we have no reason to think that </w:t>
        </w:r>
      </w:ins>
      <w:ins w:id="284" w:author="Jakubec Pavel" w:date="2015-10-26T14:13:00Z">
        <w:r w:rsidR="004A1B48">
          <w:rPr>
            <w:rFonts w:ascii="Times New Roman" w:hAnsi="Times New Roman" w:cs="Times New Roman"/>
            <w:noProof/>
            <w:sz w:val="24"/>
            <w:szCs w:val="24"/>
          </w:rPr>
          <w:t>larvae in breeding experiment prolonged their development due to unfavorable conditions.</w:t>
        </w:r>
      </w:ins>
      <w:ins w:id="285" w:author="pavel" w:date="2015-12-14T19:12:00Z">
        <w:r w:rsidR="00386D6B">
          <w:rPr>
            <w:rFonts w:ascii="Times New Roman" w:hAnsi="Times New Roman" w:cs="Times New Roman"/>
            <w:noProof/>
            <w:sz w:val="24"/>
            <w:szCs w:val="24"/>
          </w:rPr>
          <w:t xml:space="preserve"> Larvae also did not increase or decrease</w:t>
        </w:r>
      </w:ins>
      <w:ins w:id="286" w:author="pavel" w:date="2015-12-14T19:14:00Z">
        <w:r w:rsidR="00386D6B">
          <w:rPr>
            <w:rFonts w:ascii="Times New Roman" w:hAnsi="Times New Roman" w:cs="Times New Roman"/>
            <w:noProof/>
            <w:sz w:val="24"/>
            <w:szCs w:val="24"/>
          </w:rPr>
          <w:t xml:space="preserve"> </w:t>
        </w:r>
      </w:ins>
      <w:ins w:id="287" w:author="pavel" w:date="2015-12-14T19:12:00Z">
        <w:r w:rsidR="00386D6B">
          <w:rPr>
            <w:rFonts w:ascii="Times New Roman" w:hAnsi="Times New Roman" w:cs="Times New Roman"/>
            <w:noProof/>
            <w:sz w:val="24"/>
            <w:szCs w:val="24"/>
          </w:rPr>
          <w:t xml:space="preserve">number of their instars and they </w:t>
        </w:r>
      </w:ins>
      <w:ins w:id="288" w:author="pavel" w:date="2015-12-14T19:13:00Z">
        <w:r w:rsidR="00386D6B">
          <w:rPr>
            <w:rFonts w:ascii="Times New Roman" w:hAnsi="Times New Roman" w:cs="Times New Roman"/>
            <w:noProof/>
            <w:sz w:val="24"/>
            <w:szCs w:val="24"/>
          </w:rPr>
          <w:t xml:space="preserve">had to </w:t>
        </w:r>
      </w:ins>
      <w:ins w:id="289" w:author="pavel" w:date="2015-12-14T19:12:00Z">
        <w:r w:rsidR="00386D6B">
          <w:rPr>
            <w:rFonts w:ascii="Times New Roman" w:hAnsi="Times New Roman" w:cs="Times New Roman"/>
            <w:noProof/>
            <w:sz w:val="24"/>
            <w:szCs w:val="24"/>
          </w:rPr>
          <w:t>undergo thr</w:t>
        </w:r>
      </w:ins>
      <w:ins w:id="290" w:author="pavel" w:date="2015-12-14T19:13:00Z">
        <w:r w:rsidR="00386D6B">
          <w:rPr>
            <w:rFonts w:ascii="Times New Roman" w:hAnsi="Times New Roman" w:cs="Times New Roman"/>
            <w:noProof/>
            <w:sz w:val="24"/>
            <w:szCs w:val="24"/>
          </w:rPr>
          <w:t>ee larval instars before maturation</w:t>
        </w:r>
      </w:ins>
      <w:ins w:id="291" w:author="Jakubec Pavel" w:date="2015-12-15T17:57:00Z">
        <w:r w:rsidR="002F0ED7">
          <w:rPr>
            <w:rFonts w:ascii="Times New Roman" w:hAnsi="Times New Roman" w:cs="Times New Roman"/>
            <w:noProof/>
            <w:sz w:val="24"/>
            <w:szCs w:val="24"/>
          </w:rPr>
          <w:t xml:space="preserve">, which was also reported by </w:t>
        </w:r>
      </w:ins>
      <w:ins w:id="292" w:author="Jakubec Pavel" w:date="2015-12-15T17:58:00Z">
        <w:r w:rsidR="002F0ED7">
          <w:rPr>
            <w:rFonts w:ascii="Times New Roman" w:hAnsi="Times New Roman" w:cs="Times New Roman"/>
            <w:sz w:val="24"/>
            <w:szCs w:val="24"/>
          </w:rPr>
          <w:t xml:space="preserve">Kilian </w:t>
        </w:r>
        <w:r w:rsidR="002F0ED7" w:rsidRPr="00A37EC8">
          <w:rPr>
            <w:rFonts w:ascii="Times New Roman" w:hAnsi="Times New Roman" w:cs="Times New Roman"/>
            <w:noProof/>
            <w:sz w:val="24"/>
            <w:szCs w:val="24"/>
          </w:rPr>
          <w:t xml:space="preserve">&amp; Mądra </w:t>
        </w:r>
        <w:r w:rsidR="002F0ED7">
          <w:rPr>
            <w:rFonts w:ascii="Times New Roman" w:hAnsi="Times New Roman" w:cs="Times New Roman"/>
            <w:noProof/>
            <w:sz w:val="24"/>
            <w:szCs w:val="24"/>
          </w:rPr>
          <w:t>(</w:t>
        </w:r>
        <w:r w:rsidR="002F0ED7" w:rsidRPr="00A37EC8">
          <w:rPr>
            <w:rFonts w:ascii="Times New Roman" w:hAnsi="Times New Roman" w:cs="Times New Roman"/>
            <w:noProof/>
            <w:sz w:val="24"/>
            <w:szCs w:val="24"/>
          </w:rPr>
          <w:t>2015)</w:t>
        </w:r>
      </w:ins>
      <w:ins w:id="293" w:author="pavel" w:date="2015-12-14T19:13:00Z">
        <w:r w:rsidR="00386D6B">
          <w:rPr>
            <w:rFonts w:ascii="Times New Roman" w:hAnsi="Times New Roman" w:cs="Times New Roman"/>
            <w:noProof/>
            <w:sz w:val="24"/>
            <w:szCs w:val="24"/>
          </w:rPr>
          <w:t xml:space="preserve">. </w:t>
        </w:r>
      </w:ins>
    </w:p>
    <w:p w14:paraId="18E4ED4B" w14:textId="0179769C" w:rsidR="00391255" w:rsidRPr="00A37EC8" w:rsidRDefault="00391255">
      <w:pPr>
        <w:rPr>
          <w:rFonts w:ascii="Times New Roman" w:hAnsi="Times New Roman" w:cs="Times New Roman"/>
          <w:sz w:val="24"/>
          <w:szCs w:val="24"/>
        </w:rPr>
      </w:pPr>
      <w:r w:rsidRPr="00A37EC8">
        <w:rPr>
          <w:rFonts w:ascii="Times New Roman" w:hAnsi="Times New Roman" w:cs="Times New Roman"/>
          <w:sz w:val="24"/>
          <w:szCs w:val="24"/>
        </w:rPr>
        <w:t xml:space="preserve">We did not observe any hostility between specimens in the observation study or signs of cannibalism between individuals as reported by </w:t>
      </w:r>
      <w:r w:rsidRPr="00A37EC8">
        <w:rPr>
          <w:rFonts w:ascii="Times New Roman" w:hAnsi="Times New Roman" w:cs="Times New Roman"/>
          <w:noProof/>
          <w:sz w:val="24"/>
          <w:szCs w:val="24"/>
        </w:rPr>
        <w:t>(Kilian &amp; Mądra, 2015)</w:t>
      </w:r>
      <w:r w:rsidR="00B56988" w:rsidRPr="00A37EC8">
        <w:rPr>
          <w:rFonts w:ascii="Times New Roman" w:hAnsi="Times New Roman" w:cs="Times New Roman"/>
          <w:sz w:val="24"/>
          <w:szCs w:val="24"/>
        </w:rPr>
        <w:t xml:space="preserve">, but it is possible that we missed it, because </w:t>
      </w:r>
      <w:r w:rsidR="00826369" w:rsidRPr="00A37EC8">
        <w:rPr>
          <w:rFonts w:ascii="Times New Roman" w:hAnsi="Times New Roman" w:cs="Times New Roman"/>
          <w:sz w:val="24"/>
          <w:szCs w:val="24"/>
        </w:rPr>
        <w:t xml:space="preserve">the </w:t>
      </w:r>
      <w:r w:rsidR="005D5632" w:rsidRPr="00A37EC8">
        <w:rPr>
          <w:rFonts w:ascii="Times New Roman" w:hAnsi="Times New Roman" w:cs="Times New Roman"/>
          <w:sz w:val="24"/>
          <w:szCs w:val="24"/>
        </w:rPr>
        <w:t xml:space="preserve">estimated </w:t>
      </w:r>
      <w:r w:rsidR="00B56988" w:rsidRPr="00A37EC8">
        <w:rPr>
          <w:rFonts w:ascii="Times New Roman" w:hAnsi="Times New Roman" w:cs="Times New Roman"/>
          <w:sz w:val="24"/>
          <w:szCs w:val="24"/>
        </w:rPr>
        <w:t xml:space="preserve">number of </w:t>
      </w:r>
      <w:del w:id="294" w:author="Jakubec Pavel" w:date="2015-12-15T19:13:00Z">
        <w:r w:rsidR="00B56988" w:rsidRPr="00A37EC8" w:rsidDel="00637D01">
          <w:rPr>
            <w:rFonts w:ascii="Times New Roman" w:hAnsi="Times New Roman" w:cs="Times New Roman"/>
            <w:sz w:val="24"/>
            <w:szCs w:val="24"/>
          </w:rPr>
          <w:delText xml:space="preserve">individuals </w:delText>
        </w:r>
      </w:del>
      <w:ins w:id="295" w:author="Jakubec Pavel" w:date="2015-12-15T19:13:00Z">
        <w:r w:rsidR="00637D01">
          <w:rPr>
            <w:rFonts w:ascii="Times New Roman" w:hAnsi="Times New Roman" w:cs="Times New Roman"/>
            <w:sz w:val="24"/>
            <w:szCs w:val="24"/>
          </w:rPr>
          <w:t>larvae and adults</w:t>
        </w:r>
        <w:r w:rsidR="00637D01" w:rsidRPr="00A37EC8">
          <w:rPr>
            <w:rFonts w:ascii="Times New Roman" w:hAnsi="Times New Roman" w:cs="Times New Roman"/>
            <w:sz w:val="24"/>
            <w:szCs w:val="24"/>
          </w:rPr>
          <w:t xml:space="preserve"> </w:t>
        </w:r>
      </w:ins>
      <w:r w:rsidR="00B56988" w:rsidRPr="00A37EC8">
        <w:rPr>
          <w:rFonts w:ascii="Times New Roman" w:hAnsi="Times New Roman" w:cs="Times New Roman"/>
          <w:sz w:val="24"/>
          <w:szCs w:val="24"/>
        </w:rPr>
        <w:t>in the box was close to</w:t>
      </w:r>
      <w:r w:rsidR="006A4C33" w:rsidRPr="00A37EC8">
        <w:rPr>
          <w:rFonts w:ascii="Times New Roman" w:hAnsi="Times New Roman" w:cs="Times New Roman"/>
          <w:sz w:val="24"/>
          <w:szCs w:val="24"/>
        </w:rPr>
        <w:t xml:space="preserve"> one hundred. </w:t>
      </w:r>
    </w:p>
    <w:p w14:paraId="217022C0" w14:textId="27EB4F9B" w:rsidR="00E8655B" w:rsidRPr="00A37EC8" w:rsidRDefault="00A45576" w:rsidP="0038640A">
      <w:pPr>
        <w:rPr>
          <w:rFonts w:ascii="Times New Roman" w:hAnsi="Times New Roman" w:cs="Times New Roman"/>
          <w:sz w:val="24"/>
          <w:szCs w:val="24"/>
        </w:rPr>
      </w:pPr>
      <w:r w:rsidRPr="00A37EC8">
        <w:rPr>
          <w:rFonts w:ascii="Times New Roman" w:hAnsi="Times New Roman" w:cs="Times New Roman"/>
          <w:sz w:val="24"/>
          <w:szCs w:val="24"/>
        </w:rPr>
        <w:t xml:space="preserve">We </w:t>
      </w:r>
      <w:r w:rsidR="00052A7B" w:rsidRPr="00A37EC8">
        <w:rPr>
          <w:rFonts w:ascii="Times New Roman" w:hAnsi="Times New Roman" w:cs="Times New Roman"/>
          <w:sz w:val="24"/>
          <w:szCs w:val="24"/>
        </w:rPr>
        <w:t>think</w:t>
      </w:r>
      <w:r w:rsidRPr="00A37EC8">
        <w:rPr>
          <w:rFonts w:ascii="Times New Roman" w:hAnsi="Times New Roman" w:cs="Times New Roman"/>
          <w:sz w:val="24"/>
          <w:szCs w:val="24"/>
        </w:rPr>
        <w:t xml:space="preserve"> that </w:t>
      </w:r>
      <w:r w:rsidR="00980F44" w:rsidRPr="00A37EC8">
        <w:rPr>
          <w:rFonts w:ascii="Times New Roman" w:hAnsi="Times New Roman" w:cs="Times New Roman"/>
          <w:sz w:val="24"/>
          <w:szCs w:val="24"/>
        </w:rPr>
        <w:t>photographing process</w:t>
      </w:r>
      <w:r w:rsidRPr="00A37EC8">
        <w:rPr>
          <w:rFonts w:ascii="Times New Roman" w:hAnsi="Times New Roman" w:cs="Times New Roman"/>
          <w:sz w:val="24"/>
          <w:szCs w:val="24"/>
        </w:rPr>
        <w:t xml:space="preserve"> was not so intrusive to be responsible for such high mortality rate</w:t>
      </w:r>
      <w:r w:rsidR="00052A7B" w:rsidRPr="00A37EC8">
        <w:rPr>
          <w:rFonts w:ascii="Times New Roman" w:hAnsi="Times New Roman" w:cs="Times New Roman"/>
          <w:sz w:val="24"/>
          <w:szCs w:val="24"/>
        </w:rPr>
        <w:t>s</w:t>
      </w:r>
      <w:r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Pr="00A37EC8">
        <w:rPr>
          <w:rFonts w:ascii="Times New Roman" w:hAnsi="Times New Roman" w:cs="Times New Roman"/>
          <w:sz w:val="24"/>
          <w:szCs w:val="24"/>
        </w:rPr>
        <w:t xml:space="preserve">was the reason for that. </w:t>
      </w:r>
      <w:del w:id="296" w:author="Jakubec Pavel" w:date="2015-10-22T09:45:00Z">
        <w:r w:rsidR="007578FB" w:rsidRPr="00A37EC8" w:rsidDel="00AB4202">
          <w:rPr>
            <w:rFonts w:ascii="Times New Roman" w:hAnsi="Times New Roman" w:cs="Times New Roman"/>
            <w:noProof/>
            <w:sz w:val="24"/>
            <w:szCs w:val="24"/>
          </w:rPr>
          <w:delText>(</w:delText>
        </w:r>
      </w:del>
      <w:r w:rsidR="007578FB" w:rsidRPr="00A37EC8">
        <w:rPr>
          <w:rFonts w:ascii="Times New Roman" w:hAnsi="Times New Roman" w:cs="Times New Roman"/>
          <w:noProof/>
          <w:sz w:val="24"/>
          <w:szCs w:val="24"/>
        </w:rPr>
        <w:t>Peck</w:t>
      </w:r>
      <w:del w:id="297" w:author="Jakubec Pavel" w:date="2015-10-22T09:45:00Z">
        <w:r w:rsidR="007578FB" w:rsidRPr="00A37EC8" w:rsidDel="00AB4202">
          <w:rPr>
            <w:rFonts w:ascii="Times New Roman" w:hAnsi="Times New Roman" w:cs="Times New Roman"/>
            <w:noProof/>
            <w:sz w:val="24"/>
            <w:szCs w:val="24"/>
          </w:rPr>
          <w:delText>,</w:delText>
        </w:r>
      </w:del>
      <w:r w:rsidR="007578FB" w:rsidRPr="00A37EC8">
        <w:rPr>
          <w:rFonts w:ascii="Times New Roman" w:hAnsi="Times New Roman" w:cs="Times New Roman"/>
          <w:noProof/>
          <w:sz w:val="24"/>
          <w:szCs w:val="24"/>
        </w:rPr>
        <w:t xml:space="preserve"> </w:t>
      </w:r>
      <w:ins w:id="298" w:author="Jakubec Pavel" w:date="2015-10-22T09:45:00Z">
        <w:r w:rsidR="00AB4202">
          <w:rPr>
            <w:rFonts w:ascii="Times New Roman" w:hAnsi="Times New Roman" w:cs="Times New Roman"/>
            <w:noProof/>
            <w:sz w:val="24"/>
            <w:szCs w:val="24"/>
          </w:rPr>
          <w:t>(</w:t>
        </w:r>
      </w:ins>
      <w:r w:rsidR="007578FB" w:rsidRPr="00A37EC8">
        <w:rPr>
          <w:rFonts w:ascii="Times New Roman" w:hAnsi="Times New Roman" w:cs="Times New Roman"/>
          <w:noProof/>
          <w:sz w:val="24"/>
          <w:szCs w:val="24"/>
        </w:rPr>
        <w:t>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mentioned that</w:t>
      </w:r>
      <w:ins w:id="299" w:author="pavel" w:date="2015-12-14T18:39:00Z">
        <w:r w:rsidR="00642678">
          <w:rPr>
            <w:rFonts w:ascii="Times New Roman" w:hAnsi="Times New Roman" w:cs="Times New Roman"/>
            <w:sz w:val="24"/>
            <w:szCs w:val="24"/>
          </w:rPr>
          <w:t xml:space="preserve"> cave </w:t>
        </w:r>
      </w:ins>
      <w:ins w:id="300" w:author="pavel" w:date="2015-12-14T18:40:00Z">
        <w:r w:rsidR="00642678">
          <w:rPr>
            <w:rFonts w:ascii="Times New Roman" w:hAnsi="Times New Roman" w:cs="Times New Roman"/>
            <w:sz w:val="24"/>
            <w:szCs w:val="24"/>
          </w:rPr>
          <w:t>adapted beetle</w:t>
        </w:r>
      </w:ins>
      <w:r w:rsidR="008E0AD2"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i/>
          <w:sz w:val="24"/>
          <w:szCs w:val="24"/>
        </w:rPr>
        <w:t>Ptomaphagus</w:t>
      </w:r>
      <w:proofErr w:type="spellEnd"/>
      <w:r w:rsidR="00030E41" w:rsidRPr="00A37EC8">
        <w:rPr>
          <w:rFonts w:ascii="Times New Roman" w:hAnsi="Times New Roman" w:cs="Times New Roman"/>
          <w:i/>
          <w:sz w:val="24"/>
          <w:szCs w:val="24"/>
        </w:rPr>
        <w:t xml:space="preserve"> </w:t>
      </w:r>
      <w:proofErr w:type="spellStart"/>
      <w:r w:rsidR="00030E41" w:rsidRPr="00A37EC8">
        <w:rPr>
          <w:rFonts w:ascii="Times New Roman" w:hAnsi="Times New Roman" w:cs="Times New Roman"/>
          <w:i/>
          <w:sz w:val="24"/>
          <w:szCs w:val="24"/>
        </w:rPr>
        <w:t>hirtus</w:t>
      </w:r>
      <w:proofErr w:type="spellEnd"/>
      <w:r w:rsidR="00030E41"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sz w:val="24"/>
          <w:szCs w:val="24"/>
        </w:rPr>
        <w:t>Tellkampf</w:t>
      </w:r>
      <w:proofErr w:type="spellEnd"/>
      <w:r w:rsidR="00030E41" w:rsidRPr="00A37EC8">
        <w:rPr>
          <w:rFonts w:ascii="Times New Roman" w:hAnsi="Times New Roman" w:cs="Times New Roman"/>
          <w:sz w:val="24"/>
          <w:szCs w:val="24"/>
        </w:rPr>
        <w:t>,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w:t>
      </w:r>
      <w:proofErr w:type="spellStart"/>
      <w:r w:rsidR="00030E41" w:rsidRPr="00A37EC8">
        <w:rPr>
          <w:rFonts w:ascii="Times New Roman" w:hAnsi="Times New Roman" w:cs="Times New Roman"/>
          <w:sz w:val="24"/>
          <w:szCs w:val="24"/>
        </w:rPr>
        <w:t>Leiodidae</w:t>
      </w:r>
      <w:proofErr w:type="spellEnd"/>
      <w:r w:rsidR="00030E41" w:rsidRPr="00A37EC8">
        <w:rPr>
          <w:rFonts w:ascii="Times New Roman" w:hAnsi="Times New Roman" w:cs="Times New Roman"/>
          <w:sz w:val="24"/>
          <w:szCs w:val="24"/>
        </w:rPr>
        <w:t xml:space="preserve">: Cholevinae: </w:t>
      </w:r>
      <w:proofErr w:type="spellStart"/>
      <w:r w:rsidR="008E0AD2" w:rsidRPr="00A37EC8">
        <w:rPr>
          <w:rFonts w:ascii="Times New Roman" w:hAnsi="Times New Roman" w:cs="Times New Roman"/>
          <w:sz w:val="24"/>
          <w:szCs w:val="24"/>
        </w:rPr>
        <w:t>Ptomaphagini</w:t>
      </w:r>
      <w:proofErr w:type="spellEnd"/>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the development. Soil bacteria probably p</w:t>
      </w:r>
      <w:r w:rsidR="00030E41" w:rsidRPr="00A37EC8">
        <w:rPr>
          <w:rFonts w:ascii="Times New Roman" w:hAnsi="Times New Roman" w:cs="Times New Roman"/>
          <w:sz w:val="24"/>
          <w:szCs w:val="24"/>
        </w:rPr>
        <w:t xml:space="preserve">lay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w:t>
      </w:r>
      <w:r w:rsidR="00F469C9" w:rsidRPr="00A37EC8">
        <w:rPr>
          <w:rFonts w:ascii="Times New Roman" w:hAnsi="Times New Roman" w:cs="Times New Roman"/>
          <w:sz w:val="24"/>
          <w:szCs w:val="24"/>
        </w:rPr>
        <w:t xml:space="preserve"> in our case</w:t>
      </w:r>
      <w:r w:rsidR="008E0AD2" w:rsidRPr="00A37EC8">
        <w:rPr>
          <w:rFonts w:ascii="Times New Roman" w:hAnsi="Times New Roman" w:cs="Times New Roman"/>
          <w:sz w:val="24"/>
          <w:szCs w:val="24"/>
        </w:rPr>
        <w:t xml:space="preserve">.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ins w:id="301" w:author="pavel" w:date="2015-12-14T18:57:00Z">
        <w:r w:rsidR="00190BA4">
          <w:rPr>
            <w:rFonts w:ascii="Times New Roman" w:hAnsi="Times New Roman" w:cs="Times New Roman"/>
            <w:sz w:val="24"/>
            <w:szCs w:val="24"/>
          </w:rPr>
          <w:t xml:space="preserve">. </w:t>
        </w:r>
      </w:ins>
      <w:ins w:id="302" w:author="Jakubec Pavel" w:date="2015-12-15T18:57:00Z">
        <w:r w:rsidR="003816DB">
          <w:rPr>
            <w:rFonts w:ascii="Times New Roman" w:hAnsi="Times New Roman" w:cs="Times New Roman"/>
            <w:sz w:val="24"/>
            <w:szCs w:val="24"/>
          </w:rPr>
          <w:t xml:space="preserve">As a support for this claim </w:t>
        </w:r>
      </w:ins>
      <w:ins w:id="303" w:author="pavel" w:date="2015-12-14T19:03:00Z">
        <w:del w:id="304" w:author="Jakubec Pavel" w:date="2015-12-15T18:57:00Z">
          <w:r w:rsidR="00190BA4" w:rsidDel="003816DB">
            <w:rPr>
              <w:rFonts w:ascii="Times New Roman" w:hAnsi="Times New Roman" w:cs="Times New Roman"/>
              <w:sz w:val="24"/>
              <w:szCs w:val="24"/>
            </w:rPr>
            <w:delText>W</w:delText>
          </w:r>
        </w:del>
      </w:ins>
      <w:ins w:id="305" w:author="Jakubec Pavel" w:date="2015-12-15T18:57:00Z">
        <w:r w:rsidR="003816DB">
          <w:rPr>
            <w:rFonts w:ascii="Times New Roman" w:hAnsi="Times New Roman" w:cs="Times New Roman"/>
            <w:sz w:val="24"/>
            <w:szCs w:val="24"/>
          </w:rPr>
          <w:t>w</w:t>
        </w:r>
      </w:ins>
      <w:ins w:id="306" w:author="pavel" w:date="2015-12-14T18:57:00Z">
        <w:r w:rsidR="00190BA4">
          <w:rPr>
            <w:rFonts w:ascii="Times New Roman" w:hAnsi="Times New Roman" w:cs="Times New Roman"/>
            <w:sz w:val="24"/>
            <w:szCs w:val="24"/>
          </w:rPr>
          <w:t xml:space="preserve">e observed </w:t>
        </w:r>
      </w:ins>
      <w:ins w:id="307" w:author="pavel" w:date="2015-12-14T18:58:00Z">
        <w:r w:rsidR="00190BA4">
          <w:rPr>
            <w:rFonts w:ascii="Times New Roman" w:hAnsi="Times New Roman" w:cs="Times New Roman"/>
            <w:sz w:val="24"/>
            <w:szCs w:val="24"/>
          </w:rPr>
          <w:t>a very rapid growth of some fungi in Petri dishes</w:t>
        </w:r>
      </w:ins>
      <w:ins w:id="308" w:author="pavel" w:date="2015-12-14T19:02:00Z">
        <w:r w:rsidR="00190BA4">
          <w:rPr>
            <w:rFonts w:ascii="Times New Roman" w:hAnsi="Times New Roman" w:cs="Times New Roman"/>
            <w:sz w:val="24"/>
            <w:szCs w:val="24"/>
          </w:rPr>
          <w:t xml:space="preserve"> with </w:t>
        </w:r>
      </w:ins>
      <w:ins w:id="309" w:author="pavel" w:date="2015-12-14T19:04:00Z">
        <w:r w:rsidR="00190BA4">
          <w:rPr>
            <w:rFonts w:ascii="Times New Roman" w:hAnsi="Times New Roman" w:cs="Times New Roman"/>
            <w:sz w:val="24"/>
            <w:szCs w:val="24"/>
          </w:rPr>
          <w:t xml:space="preserve">a </w:t>
        </w:r>
      </w:ins>
      <w:ins w:id="310" w:author="pavel" w:date="2015-12-14T19:02:00Z">
        <w:r w:rsidR="00190BA4">
          <w:rPr>
            <w:rFonts w:ascii="Times New Roman" w:hAnsi="Times New Roman" w:cs="Times New Roman"/>
            <w:sz w:val="24"/>
            <w:szCs w:val="24"/>
          </w:rPr>
          <w:t>single larva</w:t>
        </w:r>
      </w:ins>
      <w:ins w:id="311" w:author="pavel" w:date="2015-12-14T18:58:00Z">
        <w:r w:rsidR="00190BA4">
          <w:rPr>
            <w:rFonts w:ascii="Times New Roman" w:hAnsi="Times New Roman" w:cs="Times New Roman"/>
            <w:sz w:val="24"/>
            <w:szCs w:val="24"/>
          </w:rPr>
          <w:t xml:space="preserve">, but </w:t>
        </w:r>
      </w:ins>
      <w:ins w:id="312" w:author="pavel" w:date="2015-12-14T19:00:00Z">
        <w:r w:rsidR="00190BA4">
          <w:rPr>
            <w:rFonts w:ascii="Times New Roman" w:hAnsi="Times New Roman" w:cs="Times New Roman"/>
            <w:sz w:val="24"/>
            <w:szCs w:val="24"/>
          </w:rPr>
          <w:t xml:space="preserve">almost </w:t>
        </w:r>
      </w:ins>
      <w:ins w:id="313" w:author="Jakubec Pavel" w:date="2015-12-15T18:59:00Z">
        <w:r w:rsidR="003816DB">
          <w:rPr>
            <w:rFonts w:ascii="Times New Roman" w:hAnsi="Times New Roman" w:cs="Times New Roman"/>
            <w:sz w:val="24"/>
            <w:szCs w:val="24"/>
          </w:rPr>
          <w:t>none</w:t>
        </w:r>
      </w:ins>
      <w:ins w:id="314" w:author="pavel" w:date="2015-12-14T19:00:00Z">
        <w:r w:rsidR="00190BA4">
          <w:rPr>
            <w:rFonts w:ascii="Times New Roman" w:hAnsi="Times New Roman" w:cs="Times New Roman"/>
            <w:sz w:val="24"/>
            <w:szCs w:val="24"/>
          </w:rPr>
          <w:t xml:space="preserve"> in the </w:t>
        </w:r>
      </w:ins>
      <w:ins w:id="315" w:author="Jakubec Pavel" w:date="2015-12-15T18:59:00Z">
        <w:r w:rsidR="003816DB">
          <w:rPr>
            <w:rFonts w:ascii="Times New Roman" w:hAnsi="Times New Roman" w:cs="Times New Roman"/>
            <w:sz w:val="24"/>
            <w:szCs w:val="24"/>
          </w:rPr>
          <w:t xml:space="preserve">observational study </w:t>
        </w:r>
      </w:ins>
      <w:ins w:id="316" w:author="Jakubec Pavel" w:date="2015-12-15T18:58:00Z">
        <w:r w:rsidR="003816DB">
          <w:rPr>
            <w:rFonts w:ascii="Times New Roman" w:hAnsi="Times New Roman" w:cs="Times New Roman"/>
            <w:sz w:val="24"/>
            <w:szCs w:val="24"/>
          </w:rPr>
          <w:t xml:space="preserve">containers </w:t>
        </w:r>
      </w:ins>
      <w:ins w:id="317" w:author="pavel" w:date="2015-12-14T19:02:00Z">
        <w:r w:rsidR="00190BA4">
          <w:rPr>
            <w:rFonts w:ascii="Times New Roman" w:hAnsi="Times New Roman" w:cs="Times New Roman"/>
            <w:sz w:val="24"/>
            <w:szCs w:val="24"/>
          </w:rPr>
          <w:t xml:space="preserve">where </w:t>
        </w:r>
      </w:ins>
      <w:ins w:id="318" w:author="Jakubec Pavel" w:date="2015-12-15T18:59:00Z">
        <w:r w:rsidR="003816DB">
          <w:rPr>
            <w:rFonts w:ascii="Times New Roman" w:hAnsi="Times New Roman" w:cs="Times New Roman"/>
            <w:sz w:val="24"/>
            <w:szCs w:val="24"/>
          </w:rPr>
          <w:t xml:space="preserve">a </w:t>
        </w:r>
      </w:ins>
      <w:ins w:id="319" w:author="pavel" w:date="2015-12-14T19:03:00Z">
        <w:r w:rsidR="00190BA4">
          <w:rPr>
            <w:rFonts w:ascii="Times New Roman" w:hAnsi="Times New Roman" w:cs="Times New Roman"/>
            <w:sz w:val="24"/>
            <w:szCs w:val="24"/>
          </w:rPr>
          <w:t xml:space="preserve">large number of individuals </w:t>
        </w:r>
      </w:ins>
      <w:ins w:id="320" w:author="pavel" w:date="2015-12-14T19:49:00Z">
        <w:r w:rsidR="0038640A">
          <w:rPr>
            <w:rFonts w:ascii="Times New Roman" w:hAnsi="Times New Roman" w:cs="Times New Roman"/>
            <w:sz w:val="24"/>
            <w:szCs w:val="24"/>
          </w:rPr>
          <w:t>were</w:t>
        </w:r>
      </w:ins>
      <w:ins w:id="321" w:author="pavel" w:date="2015-12-14T19:03:00Z">
        <w:r w:rsidR="00190BA4">
          <w:rPr>
            <w:rFonts w:ascii="Times New Roman" w:hAnsi="Times New Roman" w:cs="Times New Roman"/>
            <w:sz w:val="24"/>
            <w:szCs w:val="24"/>
          </w:rPr>
          <w:t xml:space="preserve"> feeding</w:t>
        </w:r>
      </w:ins>
      <w:r w:rsidR="000B5FF8" w:rsidRPr="00A37EC8">
        <w:rPr>
          <w:rFonts w:ascii="Times New Roman" w:hAnsi="Times New Roman" w:cs="Times New Roman"/>
          <w:sz w:val="24"/>
          <w:szCs w:val="24"/>
        </w:rPr>
        <w:t>.</w:t>
      </w:r>
      <w:del w:id="322" w:author="pavel" w:date="2015-12-14T19:05:00Z">
        <w:r w:rsidR="00205D9D" w:rsidRPr="00A37EC8" w:rsidDel="00190BA4">
          <w:rPr>
            <w:rFonts w:ascii="Times New Roman" w:hAnsi="Times New Roman" w:cs="Times New Roman"/>
            <w:sz w:val="24"/>
            <w:szCs w:val="24"/>
          </w:rPr>
          <w:delText xml:space="preserve"> </w:delText>
        </w:r>
      </w:del>
    </w:p>
    <w:p w14:paraId="65F1E4AF" w14:textId="77777777" w:rsidR="00783BFA" w:rsidRPr="00A37EC8" w:rsidRDefault="00C228D4">
      <w:pPr>
        <w:rPr>
          <w:rFonts w:ascii="Times New Roman" w:hAnsi="Times New Roman" w:cs="Times New Roman"/>
          <w:sz w:val="24"/>
          <w:szCs w:val="24"/>
        </w:rPr>
      </w:pPr>
      <w:r w:rsidRPr="00A37EC8">
        <w:rPr>
          <w:rFonts w:ascii="Times New Roman" w:hAnsi="Times New Roman" w:cs="Times New Roman"/>
          <w:sz w:val="24"/>
          <w:szCs w:val="24"/>
        </w:rPr>
        <w:t xml:space="preserve">We had to change our methodology of egg extraction for the second year due to the fact that eggs could be easily overlooked </w:t>
      </w:r>
      <w:r w:rsidR="007A183A" w:rsidRPr="00A37EC8">
        <w:rPr>
          <w:rFonts w:ascii="Times New Roman" w:hAnsi="Times New Roman" w:cs="Times New Roman"/>
          <w:sz w:val="24"/>
          <w:szCs w:val="24"/>
        </w:rPr>
        <w:t xml:space="preserve">in the substrate </w:t>
      </w:r>
      <w:r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Pr="00A37EC8">
        <w:rPr>
          <w:rFonts w:ascii="Times New Roman" w:hAnsi="Times New Roman" w:cs="Times New Roman"/>
          <w:sz w:val="24"/>
          <w:szCs w:val="24"/>
        </w:rPr>
        <w:t xml:space="preserve"> 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Pr="00A37EC8">
        <w:rPr>
          <w:rFonts w:ascii="Times New Roman" w:hAnsi="Times New Roman" w:cs="Times New Roman"/>
          <w:sz w:val="24"/>
          <w:szCs w:val="24"/>
        </w:rPr>
        <w:t>. To prevent bias in recorded time we introduced dish rotation methodology 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we could not measure egg mortality</w:t>
      </w:r>
      <w:r w:rsidR="00783BFA" w:rsidRPr="00A37EC8">
        <w:rPr>
          <w:rFonts w:ascii="Times New Roman" w:hAnsi="Times New Roman" w:cs="Times New Roman"/>
          <w:sz w:val="24"/>
          <w:szCs w:val="24"/>
        </w:rPr>
        <w:t>, because we could not count the original number of eggs</w:t>
      </w:r>
      <w:r w:rsidR="00840C62" w:rsidRPr="00A37EC8">
        <w:rPr>
          <w:rFonts w:ascii="Times New Roman" w:hAnsi="Times New Roman" w:cs="Times New Roman"/>
          <w:sz w:val="24"/>
          <w:szCs w:val="24"/>
        </w:rPr>
        <w:t>.</w:t>
      </w:r>
    </w:p>
    <w:p w14:paraId="0BDEEB9D" w14:textId="77777777" w:rsidR="000B74B6" w:rsidRPr="00A37EC8" w:rsidRDefault="008B38D6" w:rsidP="00C723FB">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r w:rsidR="000B74B6" w:rsidRPr="00A37EC8">
        <w:rPr>
          <w:rFonts w:ascii="Times New Roman" w:hAnsi="Times New Roman" w:cs="Times New Roman"/>
          <w:sz w:val="24"/>
          <w:szCs w:val="24"/>
        </w:rPr>
        <w:t>This might indicate that between 21°C and 25°C should be an optimal temperature</w:t>
      </w:r>
      <w:ins w:id="323" w:author="Jakubec Pavel" w:date="2015-12-09T13:08:00Z">
        <w:r w:rsidR="00902E9D">
          <w:rPr>
            <w:rFonts w:ascii="Times New Roman" w:hAnsi="Times New Roman" w:cs="Times New Roman"/>
            <w:sz w:val="24"/>
            <w:szCs w:val="24"/>
          </w:rPr>
          <w:t xml:space="preserve"> (temperature with highest developmental rate where </w:t>
        </w:r>
      </w:ins>
      <w:ins w:id="324" w:author="Jakubec Pavel" w:date="2015-12-09T13:09:00Z">
        <w:r w:rsidR="00902E9D">
          <w:rPr>
            <w:rFonts w:ascii="Times New Roman" w:hAnsi="Times New Roman" w:cs="Times New Roman"/>
            <w:sz w:val="24"/>
            <w:szCs w:val="24"/>
          </w:rPr>
          <w:t xml:space="preserve">the specimen is still able  to reach </w:t>
        </w:r>
      </w:ins>
      <w:ins w:id="325" w:author="Jakubec Pavel" w:date="2015-12-09T13:08:00Z">
        <w:r w:rsidR="00902E9D">
          <w:rPr>
            <w:rFonts w:ascii="Times New Roman" w:hAnsi="Times New Roman" w:cs="Times New Roman"/>
            <w:sz w:val="24"/>
            <w:szCs w:val="24"/>
          </w:rPr>
          <w:t>maturity)</w:t>
        </w:r>
      </w:ins>
      <w:r w:rsidR="000B74B6" w:rsidRPr="00A37EC8">
        <w:rPr>
          <w:rFonts w:ascii="Times New Roman" w:hAnsi="Times New Roman" w:cs="Times New Roman"/>
          <w:sz w:val="24"/>
          <w:szCs w:val="24"/>
        </w:rPr>
        <w:t xml:space="preserve"> for the development of these two stages.</w:t>
      </w:r>
      <w:r w:rsidR="001468EC" w:rsidRPr="00A37EC8">
        <w:rPr>
          <w:rFonts w:ascii="Times New Roman" w:hAnsi="Times New Roman" w:cs="Times New Roman"/>
          <w:sz w:val="24"/>
          <w:szCs w:val="24"/>
        </w:rPr>
        <w:t xml:space="preserve"> Optimal temperatures for lower stages </w:t>
      </w:r>
      <w:del w:id="326" w:author="Jakubec Pavel" w:date="2015-12-09T13:10:00Z">
        <w:r w:rsidR="001468EC" w:rsidRPr="00A37EC8" w:rsidDel="00B12DAD">
          <w:rPr>
            <w:rFonts w:ascii="Times New Roman" w:hAnsi="Times New Roman" w:cs="Times New Roman"/>
            <w:sz w:val="24"/>
            <w:szCs w:val="24"/>
          </w:rPr>
          <w:delText xml:space="preserve">are </w:delText>
        </w:r>
      </w:del>
      <w:ins w:id="327" w:author="Jakubec Pavel" w:date="2015-12-09T13:10:00Z">
        <w:r w:rsidR="00B12DAD">
          <w:rPr>
            <w:rFonts w:ascii="Times New Roman" w:hAnsi="Times New Roman" w:cs="Times New Roman"/>
            <w:sz w:val="24"/>
            <w:szCs w:val="24"/>
          </w:rPr>
          <w:t>could be</w:t>
        </w:r>
        <w:r w:rsidR="00B12DAD" w:rsidRPr="00A37EC8">
          <w:rPr>
            <w:rFonts w:ascii="Times New Roman" w:hAnsi="Times New Roman" w:cs="Times New Roman"/>
            <w:sz w:val="24"/>
            <w:szCs w:val="24"/>
          </w:rPr>
          <w:t xml:space="preserve"> </w:t>
        </w:r>
      </w:ins>
      <w:r w:rsidR="001468EC" w:rsidRPr="00A37EC8">
        <w:rPr>
          <w:rFonts w:ascii="Times New Roman" w:hAnsi="Times New Roman" w:cs="Times New Roman"/>
          <w:sz w:val="24"/>
          <w:szCs w:val="24"/>
        </w:rPr>
        <w:t>probably even higher</w:t>
      </w:r>
      <w:ins w:id="328" w:author="Jakubec Pavel" w:date="2015-12-09T13:10:00Z">
        <w:r w:rsidR="00B12DAD">
          <w:rPr>
            <w:rFonts w:ascii="Times New Roman" w:hAnsi="Times New Roman" w:cs="Times New Roman"/>
            <w:sz w:val="24"/>
            <w:szCs w:val="24"/>
          </w:rPr>
          <w:t xml:space="preserve">, but the specimens from these were not able to reach </w:t>
        </w:r>
      </w:ins>
      <w:ins w:id="329" w:author="Jakubec Pavel" w:date="2015-12-09T13:11:00Z">
        <w:r w:rsidR="00B12DAD">
          <w:rPr>
            <w:rFonts w:ascii="Times New Roman" w:hAnsi="Times New Roman" w:cs="Times New Roman"/>
            <w:sz w:val="24"/>
            <w:szCs w:val="24"/>
          </w:rPr>
          <w:t xml:space="preserve">the </w:t>
        </w:r>
      </w:ins>
      <w:ins w:id="330" w:author="Jakubec Pavel" w:date="2015-12-09T13:10:00Z">
        <w:r w:rsidR="00B12DAD">
          <w:rPr>
            <w:rFonts w:ascii="Times New Roman" w:hAnsi="Times New Roman" w:cs="Times New Roman"/>
            <w:sz w:val="24"/>
            <w:szCs w:val="24"/>
          </w:rPr>
          <w:t>maturity</w:t>
        </w:r>
      </w:ins>
      <w:r w:rsidR="001468EC" w:rsidRPr="00A37EC8">
        <w:rPr>
          <w:rFonts w:ascii="Times New Roman" w:hAnsi="Times New Roman" w:cs="Times New Roman"/>
          <w:sz w:val="24"/>
          <w:szCs w:val="24"/>
        </w:rPr>
        <w:t>.</w:t>
      </w:r>
      <w:r w:rsidR="0076206F" w:rsidRPr="00A37EC8">
        <w:rPr>
          <w:rFonts w:ascii="Times New Roman" w:hAnsi="Times New Roman" w:cs="Times New Roman"/>
          <w:sz w:val="24"/>
          <w:szCs w:val="24"/>
        </w:rPr>
        <w:t xml:space="preserve"> </w:t>
      </w:r>
      <w:r w:rsidR="007436B2" w:rsidRPr="00A37EC8">
        <w:rPr>
          <w:rFonts w:ascii="Times New Roman" w:hAnsi="Times New Roman" w:cs="Times New Roman"/>
          <w:sz w:val="24"/>
          <w:szCs w:val="24"/>
        </w:rPr>
        <w:t>This agrees with findings of</w:t>
      </w:r>
      <w:r w:rsidR="00EF7E34" w:rsidRPr="00A37EC8">
        <w:rPr>
          <w:rFonts w:ascii="Times New Roman" w:hAnsi="Times New Roman" w:cs="Times New Roman"/>
          <w:sz w:val="24"/>
          <w:szCs w:val="24"/>
        </w:rPr>
        <w:t xml:space="preserve"> </w:t>
      </w:r>
      <w:del w:id="331" w:author="Jakubec Pavel" w:date="2015-12-09T13:21:00Z">
        <w:r w:rsidR="00EF7E34" w:rsidRPr="00A37EC8" w:rsidDel="006848AD">
          <w:rPr>
            <w:rFonts w:ascii="Times New Roman" w:hAnsi="Times New Roman" w:cs="Times New Roman"/>
            <w:noProof/>
            <w:sz w:val="24"/>
            <w:szCs w:val="24"/>
          </w:rPr>
          <w:delText>(</w:delText>
        </w:r>
      </w:del>
      <w:r w:rsidR="00EF7E34" w:rsidRPr="00A37EC8">
        <w:rPr>
          <w:rFonts w:ascii="Times New Roman" w:hAnsi="Times New Roman" w:cs="Times New Roman"/>
          <w:noProof/>
          <w:sz w:val="24"/>
          <w:szCs w:val="24"/>
        </w:rPr>
        <w:t>Engler</w:t>
      </w:r>
      <w:del w:id="332" w:author="Jakubec Pavel" w:date="2015-12-09T13:21:00Z">
        <w:r w:rsidR="00EF7E34" w:rsidRPr="00A37EC8" w:rsidDel="006848AD">
          <w:rPr>
            <w:rFonts w:ascii="Times New Roman" w:hAnsi="Times New Roman" w:cs="Times New Roman"/>
            <w:noProof/>
            <w:sz w:val="24"/>
            <w:szCs w:val="24"/>
          </w:rPr>
          <w:delText>,</w:delText>
        </w:r>
      </w:del>
      <w:r w:rsidR="00EF7E34" w:rsidRPr="00A37EC8">
        <w:rPr>
          <w:rFonts w:ascii="Times New Roman" w:hAnsi="Times New Roman" w:cs="Times New Roman"/>
          <w:noProof/>
          <w:sz w:val="24"/>
          <w:szCs w:val="24"/>
        </w:rPr>
        <w:t xml:space="preserve"> </w:t>
      </w:r>
      <w:ins w:id="333" w:author="Jakubec Pavel" w:date="2015-12-09T13:21:00Z">
        <w:r w:rsidR="006848AD">
          <w:rPr>
            <w:rFonts w:ascii="Times New Roman" w:hAnsi="Times New Roman" w:cs="Times New Roman"/>
            <w:noProof/>
            <w:sz w:val="24"/>
            <w:szCs w:val="24"/>
          </w:rPr>
          <w:t>(</w:t>
        </w:r>
      </w:ins>
      <w:r w:rsidR="00EF7E34" w:rsidRPr="00A37EC8">
        <w:rPr>
          <w:rFonts w:ascii="Times New Roman" w:hAnsi="Times New Roman" w:cs="Times New Roman"/>
          <w:noProof/>
          <w:sz w:val="24"/>
          <w:szCs w:val="24"/>
        </w:rPr>
        <w:t>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proofErr w:type="spellStart"/>
      <w:r w:rsidR="007436B2" w:rsidRPr="00A37EC8">
        <w:rPr>
          <w:rFonts w:ascii="Times New Roman" w:hAnsi="Times New Roman" w:cs="Times New Roman"/>
          <w:i/>
          <w:sz w:val="24"/>
          <w:szCs w:val="24"/>
        </w:rPr>
        <w:t>Catops</w:t>
      </w:r>
      <w:proofErr w:type="spellEnd"/>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 xml:space="preserve">prefers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°C</w:t>
      </w:r>
      <w:ins w:id="334" w:author="Jakubec Pavel" w:date="2015-12-09T13:43:00Z">
        <w:r w:rsidR="001A4326">
          <w:rPr>
            <w:rFonts w:ascii="Times New Roman" w:hAnsi="Times New Roman" w:cs="Times New Roman"/>
            <w:sz w:val="24"/>
            <w:szCs w:val="24"/>
          </w:rPr>
          <w:t xml:space="preserve"> (e.g., </w:t>
        </w:r>
        <w:proofErr w:type="spellStart"/>
        <w:r w:rsidR="001A4326" w:rsidRPr="001A4326">
          <w:rPr>
            <w:rFonts w:ascii="Times New Roman" w:hAnsi="Times New Roman" w:cs="Times New Roman"/>
            <w:i/>
            <w:sz w:val="24"/>
            <w:szCs w:val="24"/>
          </w:rPr>
          <w:t>Catops</w:t>
        </w:r>
        <w:proofErr w:type="spellEnd"/>
        <w:r w:rsidR="001A4326">
          <w:rPr>
            <w:rFonts w:ascii="Times New Roman" w:hAnsi="Times New Roman" w:cs="Times New Roman"/>
            <w:sz w:val="24"/>
            <w:szCs w:val="24"/>
          </w:rPr>
          <w:t xml:space="preserve"> </w:t>
        </w:r>
        <w:proofErr w:type="spellStart"/>
        <w:r w:rsidR="001A4326" w:rsidRPr="001A4326">
          <w:rPr>
            <w:rFonts w:ascii="Times New Roman" w:hAnsi="Times New Roman" w:cs="Times New Roman"/>
            <w:i/>
            <w:sz w:val="24"/>
            <w:szCs w:val="24"/>
          </w:rPr>
          <w:t>nigricans</w:t>
        </w:r>
        <w:proofErr w:type="spellEnd"/>
        <w:r w:rsidR="001A4326">
          <w:rPr>
            <w:rFonts w:ascii="Times New Roman" w:hAnsi="Times New Roman" w:cs="Times New Roman"/>
            <w:sz w:val="24"/>
            <w:szCs w:val="24"/>
          </w:rPr>
          <w:t xml:space="preserve">, </w:t>
        </w:r>
        <w:r w:rsidR="001A4326">
          <w:rPr>
            <w:rFonts w:ascii="Times New Roman" w:hAnsi="Times New Roman" w:cs="Times New Roman"/>
            <w:sz w:val="24"/>
            <w:szCs w:val="24"/>
          </w:rPr>
          <w:lastRenderedPageBreak/>
          <w:t>C</w:t>
        </w:r>
        <w:r w:rsidR="001A4326" w:rsidRPr="001A4326">
          <w:rPr>
            <w:rFonts w:ascii="Times New Roman" w:hAnsi="Times New Roman" w:cs="Times New Roman"/>
            <w:i/>
            <w:sz w:val="24"/>
            <w:szCs w:val="24"/>
          </w:rPr>
          <w:t>holeva</w:t>
        </w:r>
        <w:r w:rsidR="001A4326">
          <w:rPr>
            <w:rFonts w:ascii="Times New Roman" w:hAnsi="Times New Roman" w:cs="Times New Roman"/>
            <w:sz w:val="24"/>
            <w:szCs w:val="24"/>
          </w:rPr>
          <w:t xml:space="preserve"> </w:t>
        </w:r>
        <w:proofErr w:type="spellStart"/>
        <w:r w:rsidR="001A4326" w:rsidRPr="001A4326">
          <w:rPr>
            <w:rFonts w:ascii="Times New Roman" w:hAnsi="Times New Roman" w:cs="Times New Roman"/>
            <w:i/>
            <w:sz w:val="24"/>
            <w:szCs w:val="24"/>
          </w:rPr>
          <w:t>agilis</w:t>
        </w:r>
        <w:proofErr w:type="spellEnd"/>
        <w:r w:rsidR="001A4326">
          <w:rPr>
            <w:rFonts w:ascii="Times New Roman" w:hAnsi="Times New Roman" w:cs="Times New Roman"/>
            <w:sz w:val="24"/>
            <w:szCs w:val="24"/>
          </w:rPr>
          <w:t xml:space="preserve"> and </w:t>
        </w:r>
        <w:r w:rsidR="001A4326" w:rsidRPr="001A4326">
          <w:rPr>
            <w:rFonts w:ascii="Times New Roman" w:hAnsi="Times New Roman" w:cs="Times New Roman"/>
            <w:i/>
            <w:sz w:val="24"/>
            <w:szCs w:val="24"/>
          </w:rPr>
          <w:t>Ch</w:t>
        </w:r>
        <w:r w:rsidR="001A4326">
          <w:rPr>
            <w:rFonts w:ascii="Times New Roman" w:hAnsi="Times New Roman" w:cs="Times New Roman"/>
            <w:sz w:val="24"/>
            <w:szCs w:val="24"/>
          </w:rPr>
          <w:t xml:space="preserve">. </w:t>
        </w:r>
        <w:proofErr w:type="spellStart"/>
        <w:r w:rsidR="001A4326" w:rsidRPr="001A4326">
          <w:rPr>
            <w:rFonts w:ascii="Times New Roman" w:hAnsi="Times New Roman" w:cs="Times New Roman"/>
            <w:i/>
            <w:sz w:val="24"/>
            <w:szCs w:val="24"/>
          </w:rPr>
          <w:t>elongata</w:t>
        </w:r>
        <w:proofErr w:type="spellEnd"/>
        <w:r w:rsidR="001A4326">
          <w:rPr>
            <w:rFonts w:ascii="Times New Roman" w:hAnsi="Times New Roman" w:cs="Times New Roman"/>
            <w:sz w:val="24"/>
            <w:szCs w:val="24"/>
          </w:rPr>
          <w:t>)</w:t>
        </w:r>
      </w:ins>
      <w:r w:rsidR="007436B2" w:rsidRPr="00A37EC8">
        <w:rPr>
          <w:rFonts w:ascii="Times New Roman" w:hAnsi="Times New Roman" w:cs="Times New Roman"/>
          <w:sz w:val="24"/>
          <w:szCs w:val="24"/>
        </w:rPr>
        <w:t xml:space="preserve">. </w:t>
      </w:r>
      <w:ins w:id="335" w:author="Jakubec Pavel" w:date="2015-12-09T13:21:00Z">
        <w:r w:rsidR="006848AD">
          <w:rPr>
            <w:rFonts w:ascii="Times New Roman" w:hAnsi="Times New Roman" w:cs="Times New Roman"/>
            <w:sz w:val="24"/>
            <w:szCs w:val="24"/>
          </w:rPr>
          <w:t xml:space="preserve">It also agrees with findings of </w:t>
        </w:r>
      </w:ins>
      <w:ins w:id="336" w:author="Jakubec Pavel" w:date="2015-12-09T13:27:00Z">
        <w:r w:rsidR="00D82B81">
          <w:rPr>
            <w:rFonts w:ascii="Times New Roman" w:hAnsi="Times New Roman" w:cs="Times New Roman"/>
            <w:sz w:val="24"/>
            <w:szCs w:val="24"/>
          </w:rPr>
          <w:t xml:space="preserve">Ridgeway et al. (2014) </w:t>
        </w:r>
      </w:ins>
      <w:ins w:id="337" w:author="Jakubec Pavel" w:date="2015-12-09T13:28:00Z">
        <w:r w:rsidR="00D82B81">
          <w:rPr>
            <w:rFonts w:ascii="Times New Roman" w:hAnsi="Times New Roman" w:cs="Times New Roman"/>
            <w:sz w:val="24"/>
            <w:szCs w:val="24"/>
          </w:rPr>
          <w:t xml:space="preserve">who reported </w:t>
        </w:r>
      </w:ins>
      <w:ins w:id="338" w:author="Jakubec Pavel" w:date="2015-12-09T13:32:00Z">
        <w:r w:rsidR="00A02872">
          <w:rPr>
            <w:rFonts w:ascii="Times New Roman" w:hAnsi="Times New Roman" w:cs="Times New Roman"/>
            <w:sz w:val="24"/>
            <w:szCs w:val="24"/>
          </w:rPr>
          <w:t xml:space="preserve">that </w:t>
        </w:r>
      </w:ins>
      <w:ins w:id="339" w:author="Jakubec Pavel" w:date="2015-12-09T13:28:00Z">
        <w:r w:rsidR="00D82B81">
          <w:rPr>
            <w:rFonts w:ascii="Times New Roman" w:hAnsi="Times New Roman" w:cs="Times New Roman"/>
            <w:sz w:val="24"/>
            <w:szCs w:val="24"/>
          </w:rPr>
          <w:t xml:space="preserve">optimal temperature for </w:t>
        </w:r>
      </w:ins>
      <w:proofErr w:type="spellStart"/>
      <w:ins w:id="340" w:author="pavel" w:date="2015-12-14T18:09:00Z">
        <w:r w:rsidR="00C723FB">
          <w:rPr>
            <w:rFonts w:ascii="Times New Roman" w:hAnsi="Times New Roman" w:cs="Times New Roman"/>
            <w:sz w:val="24"/>
            <w:szCs w:val="24"/>
          </w:rPr>
          <w:t>A</w:t>
        </w:r>
      </w:ins>
      <w:ins w:id="341" w:author="Jakubec Pavel" w:date="2015-12-09T13:28:00Z">
        <w:r w:rsidR="00D82B81">
          <w:rPr>
            <w:rFonts w:ascii="Times New Roman" w:hAnsi="Times New Roman" w:cs="Times New Roman"/>
            <w:sz w:val="24"/>
            <w:szCs w:val="24"/>
          </w:rPr>
          <w:t>frotropic</w:t>
        </w:r>
        <w:proofErr w:type="spellEnd"/>
        <w:r w:rsidR="00D82B81">
          <w:rPr>
            <w:rFonts w:ascii="Times New Roman" w:hAnsi="Times New Roman" w:cs="Times New Roman"/>
            <w:sz w:val="24"/>
            <w:szCs w:val="24"/>
          </w:rPr>
          <w:t xml:space="preserve"> </w:t>
        </w:r>
        <w:r w:rsidR="00D82B81" w:rsidRPr="001A4326">
          <w:rPr>
            <w:rFonts w:ascii="Times New Roman" w:hAnsi="Times New Roman" w:cs="Times New Roman"/>
            <w:i/>
            <w:sz w:val="24"/>
            <w:szCs w:val="24"/>
          </w:rPr>
          <w:t>T</w:t>
        </w:r>
      </w:ins>
      <w:ins w:id="342" w:author="Jakubec Pavel" w:date="2015-12-09T13:33:00Z">
        <w:r w:rsidR="00A02872" w:rsidRPr="001A4326">
          <w:rPr>
            <w:rFonts w:ascii="Times New Roman" w:hAnsi="Times New Roman" w:cs="Times New Roman"/>
            <w:i/>
            <w:sz w:val="24"/>
            <w:szCs w:val="24"/>
          </w:rPr>
          <w:t>hanatophilus</w:t>
        </w:r>
      </w:ins>
      <w:ins w:id="343" w:author="Jakubec Pavel" w:date="2015-12-09T13:28:00Z">
        <w:r w:rsidR="00D82B81" w:rsidRPr="001A4326">
          <w:rPr>
            <w:rFonts w:ascii="Times New Roman" w:hAnsi="Times New Roman" w:cs="Times New Roman"/>
            <w:i/>
            <w:sz w:val="24"/>
            <w:szCs w:val="24"/>
          </w:rPr>
          <w:t xml:space="preserve"> mutilatus</w:t>
        </w:r>
        <w:r w:rsidR="00D82B81">
          <w:rPr>
            <w:rFonts w:ascii="Times New Roman" w:hAnsi="Times New Roman" w:cs="Times New Roman"/>
            <w:sz w:val="24"/>
            <w:szCs w:val="24"/>
          </w:rPr>
          <w:t xml:space="preserve"> </w:t>
        </w:r>
      </w:ins>
      <w:ins w:id="344" w:author="Jakubec Pavel" w:date="2015-12-09T13:34:00Z">
        <w:r w:rsidR="00A02872">
          <w:rPr>
            <w:rFonts w:ascii="Times New Roman" w:hAnsi="Times New Roman" w:cs="Times New Roman"/>
            <w:sz w:val="24"/>
            <w:szCs w:val="24"/>
          </w:rPr>
          <w:t>is</w:t>
        </w:r>
      </w:ins>
      <w:ins w:id="345" w:author="Jakubec Pavel" w:date="2015-12-09T13:28:00Z">
        <w:r w:rsidR="00D82B81">
          <w:rPr>
            <w:rFonts w:ascii="Times New Roman" w:hAnsi="Times New Roman" w:cs="Times New Roman"/>
            <w:sz w:val="24"/>
            <w:szCs w:val="24"/>
          </w:rPr>
          <w:t xml:space="preserve"> between 14 - 25 </w:t>
        </w:r>
      </w:ins>
      <w:ins w:id="346" w:author="Jakubec Pavel" w:date="2015-12-09T13:29:00Z">
        <w:r w:rsidR="00D82B81">
          <w:rPr>
            <w:rFonts w:ascii="Times New Roman" w:hAnsi="Times New Roman" w:cs="Times New Roman"/>
            <w:sz w:val="24"/>
            <w:szCs w:val="24"/>
          </w:rPr>
          <w:t>°C.</w:t>
        </w:r>
      </w:ins>
    </w:p>
    <w:p w14:paraId="020197F1" w14:textId="77777777" w:rsidR="007E7642" w:rsidRPr="00A37EC8" w:rsidRDefault="007E7642">
      <w:pPr>
        <w:rPr>
          <w:rFonts w:ascii="Times New Roman" w:hAnsi="Times New Roman" w:cs="Times New Roman"/>
          <w:sz w:val="24"/>
          <w:szCs w:val="24"/>
        </w:rPr>
      </w:pPr>
      <w:r w:rsidRPr="00A37EC8">
        <w:rPr>
          <w:rFonts w:ascii="Times New Roman" w:hAnsi="Times New Roman" w:cs="Times New Roman"/>
          <w:sz w:val="24"/>
          <w:szCs w:val="24"/>
        </w:rPr>
        <w:t>As you can see in Table 1, we had low num</w:t>
      </w:r>
      <w:r w:rsidR="0055225B" w:rsidRPr="00A37EC8">
        <w:rPr>
          <w:rFonts w:ascii="Times New Roman" w:hAnsi="Times New Roman" w:cs="Times New Roman"/>
          <w:sz w:val="24"/>
          <w:szCs w:val="24"/>
        </w:rPr>
        <w:t>b</w:t>
      </w:r>
      <w:r w:rsidRPr="00A37EC8">
        <w:rPr>
          <w:rFonts w:ascii="Times New Roman" w:hAnsi="Times New Roman" w:cs="Times New Roman"/>
          <w:sz w:val="24"/>
          <w:szCs w:val="24"/>
        </w:rPr>
        <w:t xml:space="preserve">er </w:t>
      </w:r>
      <w:r w:rsidR="0055225B" w:rsidRPr="00A37EC8">
        <w:rPr>
          <w:rFonts w:ascii="Times New Roman" w:hAnsi="Times New Roman" w:cs="Times New Roman"/>
          <w:sz w:val="24"/>
          <w:szCs w:val="24"/>
        </w:rPr>
        <w:t>repeats</w:t>
      </w:r>
      <w:r w:rsidRPr="00A37EC8">
        <w:rPr>
          <w:rFonts w:ascii="Times New Roman" w:hAnsi="Times New Roman" w:cs="Times New Roman"/>
          <w:sz w:val="24"/>
          <w:szCs w:val="24"/>
        </w:rPr>
        <w:t xml:space="preserve"> for L3 and pupae. This was caused by high mortality rates </w:t>
      </w:r>
      <w:r w:rsidR="0055225B" w:rsidRPr="00A37EC8">
        <w:rPr>
          <w:rFonts w:ascii="Times New Roman" w:hAnsi="Times New Roman" w:cs="Times New Roman"/>
          <w:sz w:val="24"/>
          <w:szCs w:val="24"/>
        </w:rPr>
        <w:t>of both instars</w:t>
      </w:r>
      <w:r w:rsidRPr="00A37EC8">
        <w:rPr>
          <w:rFonts w:ascii="Times New Roman" w:hAnsi="Times New Roman" w:cs="Times New Roman"/>
          <w:sz w:val="24"/>
          <w:szCs w:val="24"/>
        </w:rPr>
        <w:t xml:space="preserve">. Measuring development time for pupae was even more challenging and we </w:t>
      </w:r>
      <w:r w:rsidR="0055225B" w:rsidRPr="00A37EC8">
        <w:rPr>
          <w:rFonts w:ascii="Times New Roman" w:hAnsi="Times New Roman" w:cs="Times New Roman"/>
          <w:sz w:val="24"/>
          <w:szCs w:val="24"/>
        </w:rPr>
        <w:t>had difficulties</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measuring </w:t>
      </w:r>
      <w:r w:rsidR="0055225B" w:rsidRPr="00A37EC8">
        <w:rPr>
          <w:rFonts w:ascii="Times New Roman" w:hAnsi="Times New Roman" w:cs="Times New Roman"/>
          <w:sz w:val="24"/>
          <w:szCs w:val="24"/>
        </w:rPr>
        <w:t>it</w:t>
      </w:r>
      <w:r w:rsidRPr="00A37EC8">
        <w:rPr>
          <w:rFonts w:ascii="Times New Roman" w:hAnsi="Times New Roman" w:cs="Times New Roman"/>
          <w:sz w:val="24"/>
          <w:szCs w:val="24"/>
        </w:rPr>
        <w:t xml:space="preserve"> precise</w:t>
      </w:r>
      <w:r w:rsidR="00826369" w:rsidRPr="00A37EC8">
        <w:rPr>
          <w:rFonts w:ascii="Times New Roman" w:hAnsi="Times New Roman" w:cs="Times New Roman"/>
          <w:sz w:val="24"/>
          <w:szCs w:val="24"/>
        </w:rPr>
        <w:t>ly</w:t>
      </w:r>
      <w:r w:rsidRPr="00A37EC8">
        <w:rPr>
          <w:rFonts w:ascii="Times New Roman" w:hAnsi="Times New Roman" w:cs="Times New Roman"/>
          <w:sz w:val="24"/>
          <w:szCs w:val="24"/>
        </w:rPr>
        <w:t xml:space="preserve"> due to the fact that they did not pupate close to the wall of Petri dish. </w:t>
      </w:r>
      <w:r w:rsidR="00AB7020" w:rsidRPr="00A37EC8">
        <w:rPr>
          <w:rFonts w:ascii="Times New Roman" w:hAnsi="Times New Roman" w:cs="Times New Roman"/>
          <w:sz w:val="24"/>
          <w:szCs w:val="24"/>
        </w:rPr>
        <w:t>Therefore w</w:t>
      </w:r>
      <w:r w:rsidRPr="00A37EC8">
        <w:rPr>
          <w:rFonts w:ascii="Times New Roman" w:hAnsi="Times New Roman" w:cs="Times New Roman"/>
          <w:sz w:val="24"/>
          <w:szCs w:val="24"/>
        </w:rPr>
        <w:t>e had to search for th</w:t>
      </w:r>
      <w:r w:rsidR="00AB7020" w:rsidRPr="00A37EC8">
        <w:rPr>
          <w:rFonts w:ascii="Times New Roman" w:hAnsi="Times New Roman" w:cs="Times New Roman"/>
          <w:sz w:val="24"/>
          <w:szCs w:val="24"/>
        </w:rPr>
        <w:t>em. This was sometimes unsuccessful and some specimens surprised us</w:t>
      </w:r>
      <w:r w:rsidR="0055225B" w:rsidRPr="00A37EC8">
        <w:rPr>
          <w:rFonts w:ascii="Times New Roman" w:hAnsi="Times New Roman" w:cs="Times New Roman"/>
          <w:sz w:val="24"/>
          <w:szCs w:val="24"/>
        </w:rPr>
        <w:t xml:space="preserve"> after time when they 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 xml:space="preserve">had been </w:t>
      </w:r>
      <w:r w:rsidR="00AB7020" w:rsidRPr="00A37EC8">
        <w:rPr>
          <w:rFonts w:ascii="Times New Roman" w:hAnsi="Times New Roman" w:cs="Times New Roman"/>
          <w:sz w:val="24"/>
          <w:szCs w:val="24"/>
        </w:rPr>
        <w:t>missing and presumed dead.</w:t>
      </w:r>
    </w:p>
    <w:p w14:paraId="122EAAFB" w14:textId="40B8C309" w:rsidR="00D61A72" w:rsidRPr="00A37EC8" w:rsidRDefault="00D61A72" w:rsidP="000D24B9">
      <w:pPr>
        <w:rPr>
          <w:rFonts w:ascii="Times New Roman" w:hAnsi="Times New Roman" w:cs="Times New Roman"/>
          <w:sz w:val="24"/>
          <w:szCs w:val="24"/>
        </w:rPr>
      </w:pPr>
      <w:r w:rsidRPr="00A37EC8">
        <w:rPr>
          <w:rFonts w:ascii="Times New Roman" w:hAnsi="Times New Roman" w:cs="Times New Roman"/>
          <w:sz w:val="24"/>
          <w:szCs w:val="24"/>
        </w:rPr>
        <w:t>Our 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 xml:space="preserve">was based on continual observation of </w:t>
      </w:r>
      <w:ins w:id="347" w:author="pavel" w:date="2015-12-14T16:54:00Z">
        <w:r w:rsidR="00BE447B">
          <w:rPr>
            <w:rFonts w:ascii="Times New Roman" w:hAnsi="Times New Roman" w:cs="Times New Roman"/>
            <w:sz w:val="24"/>
            <w:szCs w:val="24"/>
          </w:rPr>
          <w:t xml:space="preserve">separated </w:t>
        </w:r>
      </w:ins>
      <w:r w:rsidR="005C6CB9" w:rsidRPr="00A37EC8">
        <w:rPr>
          <w:rFonts w:ascii="Times New Roman" w:hAnsi="Times New Roman" w:cs="Times New Roman"/>
          <w:sz w:val="24"/>
          <w:szCs w:val="24"/>
        </w:rPr>
        <w:t>indiv</w:t>
      </w:r>
      <w:r w:rsidR="00675FC2" w:rsidRPr="00A37EC8">
        <w:rPr>
          <w:rFonts w:ascii="Times New Roman" w:hAnsi="Times New Roman" w:cs="Times New Roman"/>
          <w:sz w:val="24"/>
          <w:szCs w:val="24"/>
        </w:rPr>
        <w:t>iduals from egg until pupation</w:t>
      </w:r>
      <w:ins w:id="348" w:author="pavel" w:date="2015-12-14T16:59:00Z">
        <w:r w:rsidR="000D24B9">
          <w:rPr>
            <w:rFonts w:ascii="Times New Roman" w:hAnsi="Times New Roman" w:cs="Times New Roman"/>
            <w:sz w:val="24"/>
            <w:szCs w:val="24"/>
          </w:rPr>
          <w:t>, so we</w:t>
        </w:r>
      </w:ins>
      <w:ins w:id="349" w:author="pavel" w:date="2015-12-14T17:01:00Z">
        <w:r w:rsidR="000D24B9">
          <w:rPr>
            <w:rFonts w:ascii="Times New Roman" w:hAnsi="Times New Roman" w:cs="Times New Roman"/>
            <w:sz w:val="24"/>
            <w:szCs w:val="24"/>
          </w:rPr>
          <w:t xml:space="preserve"> </w:t>
        </w:r>
      </w:ins>
      <w:ins w:id="350" w:author="Jakubec Pavel" w:date="2015-12-15T19:02:00Z">
        <w:r w:rsidR="003816DB">
          <w:rPr>
            <w:rFonts w:ascii="Times New Roman" w:hAnsi="Times New Roman" w:cs="Times New Roman"/>
            <w:sz w:val="24"/>
            <w:szCs w:val="24"/>
          </w:rPr>
          <w:t>had an information</w:t>
        </w:r>
      </w:ins>
      <w:ins w:id="351" w:author="pavel" w:date="2015-12-14T17:00:00Z">
        <w:r w:rsidR="000D24B9">
          <w:rPr>
            <w:rFonts w:ascii="Times New Roman" w:hAnsi="Times New Roman" w:cs="Times New Roman"/>
            <w:sz w:val="24"/>
            <w:szCs w:val="24"/>
          </w:rPr>
          <w:t xml:space="preserve"> in which stage they </w:t>
        </w:r>
      </w:ins>
      <w:ins w:id="352" w:author="pavel" w:date="2015-12-14T17:01:00Z">
        <w:r w:rsidR="000D24B9">
          <w:rPr>
            <w:rFonts w:ascii="Times New Roman" w:hAnsi="Times New Roman" w:cs="Times New Roman"/>
            <w:sz w:val="24"/>
            <w:szCs w:val="24"/>
          </w:rPr>
          <w:t>were</w:t>
        </w:r>
      </w:ins>
      <w:ins w:id="353" w:author="pavel" w:date="2015-12-14T17:00:00Z">
        <w:r w:rsidR="000D24B9">
          <w:rPr>
            <w:rFonts w:ascii="Times New Roman" w:hAnsi="Times New Roman" w:cs="Times New Roman"/>
            <w:sz w:val="24"/>
            <w:szCs w:val="24"/>
          </w:rPr>
          <w:t xml:space="preserve"> regardless of their size</w:t>
        </w:r>
      </w:ins>
      <w:r w:rsidR="00675FC2" w:rsidRPr="00A37EC8">
        <w:rPr>
          <w:rFonts w:ascii="Times New Roman" w:hAnsi="Times New Roman" w:cs="Times New Roman"/>
          <w:sz w:val="24"/>
          <w:szCs w:val="24"/>
        </w:rPr>
        <w:t>. This approached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characters</w:t>
      </w:r>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This approach is from our point of view a little bit problematic, because </w:t>
      </w:r>
      <w:r w:rsidR="00C56F70" w:rsidRPr="00A37EC8">
        <w:rPr>
          <w:rFonts w:ascii="Times New Roman" w:hAnsi="Times New Roman" w:cs="Times New Roman"/>
          <w:sz w:val="24"/>
          <w:szCs w:val="24"/>
        </w:rPr>
        <w:t xml:space="preserve">those </w:t>
      </w:r>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 xml:space="preserve">characters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therefore </w:t>
      </w:r>
      <w:r w:rsidR="008C227D" w:rsidRPr="00A37EC8">
        <w:rPr>
          <w:rFonts w:ascii="Times New Roman" w:hAnsi="Times New Roman" w:cs="Times New Roman"/>
          <w:sz w:val="24"/>
          <w:szCs w:val="24"/>
        </w:rPr>
        <w:t xml:space="preserve">bigger 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high</w:t>
      </w:r>
      <w:r w:rsidR="00AB551B" w:rsidRPr="00A37EC8">
        <w:rPr>
          <w:rFonts w:ascii="Times New Roman" w:hAnsi="Times New Roman" w:cs="Times New Roman"/>
          <w:sz w:val="24"/>
          <w:szCs w:val="24"/>
        </w:rPr>
        <w:t xml:space="preserve">er instar than they really are.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variation</w:t>
      </w:r>
      <w:ins w:id="354" w:author="pavel" w:date="2015-12-14T16:56:00Z">
        <w:r w:rsidR="00BE447B">
          <w:rPr>
            <w:rFonts w:ascii="Times New Roman" w:hAnsi="Times New Roman" w:cs="Times New Roman"/>
            <w:sz w:val="24"/>
            <w:szCs w:val="24"/>
          </w:rPr>
          <w:t xml:space="preserve"> and </w:t>
        </w:r>
      </w:ins>
      <w:ins w:id="355" w:author="pavel" w:date="2015-12-14T16:57:00Z">
        <w:r w:rsidR="00BE447B">
          <w:rPr>
            <w:rFonts w:ascii="Times New Roman" w:hAnsi="Times New Roman" w:cs="Times New Roman"/>
            <w:sz w:val="24"/>
            <w:szCs w:val="24"/>
          </w:rPr>
          <w:t xml:space="preserve">ultimately </w:t>
        </w:r>
      </w:ins>
      <w:ins w:id="356" w:author="pavel" w:date="2015-12-14T17:03:00Z">
        <w:r w:rsidR="000D24B9">
          <w:rPr>
            <w:rFonts w:ascii="Times New Roman" w:hAnsi="Times New Roman" w:cs="Times New Roman"/>
            <w:sz w:val="24"/>
            <w:szCs w:val="24"/>
          </w:rPr>
          <w:t xml:space="preserve">give </w:t>
        </w:r>
      </w:ins>
      <w:ins w:id="357" w:author="pavel" w:date="2015-12-14T16:58:00Z">
        <w:r w:rsidR="006606EE">
          <w:rPr>
            <w:rFonts w:ascii="Times New Roman" w:hAnsi="Times New Roman" w:cs="Times New Roman"/>
            <w:sz w:val="24"/>
            <w:szCs w:val="24"/>
          </w:rPr>
          <w:t>false confidence in determination</w:t>
        </w:r>
      </w:ins>
      <w:ins w:id="358" w:author="pavel" w:date="2015-12-14T17:03:00Z">
        <w:r w:rsidR="000D24B9">
          <w:rPr>
            <w:rFonts w:ascii="Times New Roman" w:hAnsi="Times New Roman" w:cs="Times New Roman"/>
            <w:sz w:val="24"/>
            <w:szCs w:val="24"/>
          </w:rPr>
          <w:t>s</w:t>
        </w:r>
      </w:ins>
      <w:ins w:id="359" w:author="pavel" w:date="2015-12-14T16:58:00Z">
        <w:r w:rsidR="006606EE">
          <w:rPr>
            <w:rFonts w:ascii="Times New Roman" w:hAnsi="Times New Roman" w:cs="Times New Roman"/>
            <w:sz w:val="24"/>
            <w:szCs w:val="24"/>
          </w:rPr>
          <w:t xml:space="preserve"> based on them</w:t>
        </w:r>
      </w:ins>
      <w:r w:rsidR="00427868" w:rsidRPr="00A37EC8">
        <w:rPr>
          <w:rFonts w:ascii="Times New Roman" w:hAnsi="Times New Roman" w:cs="Times New Roman"/>
          <w:sz w:val="24"/>
          <w:szCs w:val="24"/>
        </w:rPr>
        <w:t xml:space="preserve">. </w:t>
      </w:r>
    </w:p>
    <w:p w14:paraId="23621C08" w14:textId="77777777" w:rsidR="005C57A3" w:rsidRPr="00A37EC8" w:rsidDel="005C57A3" w:rsidRDefault="00982FB0" w:rsidP="007D35FB">
      <w:pPr>
        <w:rPr>
          <w:del w:id="360" w:author="pavel" w:date="2015-12-14T19:52:00Z"/>
          <w:rFonts w:ascii="Times New Roman" w:hAnsi="Times New Roman" w:cs="Times New Roman"/>
          <w:sz w:val="24"/>
          <w:szCs w:val="24"/>
        </w:rPr>
      </w:pPr>
      <w:r w:rsidRPr="00A37EC8">
        <w:rPr>
          <w:rFonts w:ascii="Times New Roman" w:hAnsi="Times New Roman" w:cs="Times New Roman"/>
          <w:sz w:val="24"/>
          <w:szCs w:val="24"/>
        </w:rPr>
        <w:t xml:space="preserve">As </w:t>
      </w:r>
      <w:r w:rsidR="00826369" w:rsidRPr="00A37EC8">
        <w:rPr>
          <w:rFonts w:ascii="Times New Roman" w:hAnsi="Times New Roman" w:cs="Times New Roman"/>
          <w:sz w:val="24"/>
          <w:szCs w:val="24"/>
        </w:rPr>
        <w:t>can be seen</w:t>
      </w:r>
      <w:r w:rsidRPr="00A37EC8">
        <w:rPr>
          <w:rFonts w:ascii="Times New Roman" w:hAnsi="Times New Roman" w:cs="Times New Roman"/>
          <w:sz w:val="24"/>
          <w:szCs w:val="24"/>
        </w:rPr>
        <w:t xml:space="preserve"> on Fig. </w:t>
      </w:r>
      <w:r w:rsidR="00702B25" w:rsidRPr="00A37EC8">
        <w:rPr>
          <w:rFonts w:ascii="Times New Roman" w:hAnsi="Times New Roman" w:cs="Times New Roman"/>
          <w:sz w:val="24"/>
          <w:szCs w:val="24"/>
        </w:rPr>
        <w:t>8</w:t>
      </w:r>
      <w:r w:rsidR="00394B84" w:rsidRPr="00A37EC8">
        <w:rPr>
          <w:rFonts w:ascii="Times New Roman" w:hAnsi="Times New Roman" w:cs="Times New Roman"/>
          <w:sz w:val="24"/>
          <w:szCs w:val="24"/>
        </w:rPr>
        <w:t xml:space="preserve"> and Table </w:t>
      </w:r>
      <w:del w:id="361" w:author="pavel" w:date="2015-12-14T19:53:00Z">
        <w:r w:rsidR="00394B84" w:rsidRPr="00A37EC8" w:rsidDel="007D35FB">
          <w:rPr>
            <w:rFonts w:ascii="Times New Roman" w:hAnsi="Times New Roman" w:cs="Times New Roman"/>
            <w:sz w:val="24"/>
            <w:szCs w:val="24"/>
          </w:rPr>
          <w:delText>3</w:delText>
        </w:r>
      </w:del>
      <w:ins w:id="362" w:author="pavel" w:date="2015-12-14T19:53:00Z">
        <w:r w:rsidR="007D35FB">
          <w:rPr>
            <w:rFonts w:ascii="Times New Roman" w:hAnsi="Times New Roman" w:cs="Times New Roman"/>
            <w:sz w:val="24"/>
            <w:szCs w:val="24"/>
          </w:rPr>
          <w:t>2</w:t>
        </w:r>
      </w:ins>
      <w:r w:rsidRPr="00A37EC8">
        <w:rPr>
          <w:rFonts w:ascii="Times New Roman" w:hAnsi="Times New Roman" w:cs="Times New Roman"/>
          <w:sz w:val="24"/>
          <w:szCs w:val="24"/>
        </w:rPr>
        <w:t>, all instars have some overlap in the head width</w:t>
      </w:r>
      <w:r w:rsidR="00A95ABB" w:rsidRPr="00A37EC8">
        <w:rPr>
          <w:rFonts w:ascii="Times New Roman" w:hAnsi="Times New Roman" w:cs="Times New Roman"/>
          <w:sz w:val="24"/>
          <w:szCs w:val="24"/>
        </w:rPr>
        <w:t>s</w:t>
      </w:r>
      <w:r w:rsidRPr="00A37EC8">
        <w:rPr>
          <w:rFonts w:ascii="Times New Roman" w:hAnsi="Times New Roman" w:cs="Times New Roman"/>
          <w:sz w:val="24"/>
          <w:szCs w:val="24"/>
        </w:rPr>
        <w:t xml:space="preserve">. This is especially true for the first and second instar. It would not </w:t>
      </w:r>
      <w:r w:rsidR="00826369" w:rsidRPr="00A37EC8">
        <w:rPr>
          <w:rFonts w:ascii="Times New Roman" w:hAnsi="Times New Roman" w:cs="Times New Roman"/>
          <w:sz w:val="24"/>
          <w:szCs w:val="24"/>
        </w:rPr>
        <w:t>help</w:t>
      </w:r>
      <w:r w:rsidRPr="00A37EC8">
        <w:rPr>
          <w:rFonts w:ascii="Times New Roman" w:hAnsi="Times New Roman" w:cs="Times New Roman"/>
          <w:sz w:val="24"/>
          <w:szCs w:val="24"/>
        </w:rPr>
        <w:t xml:space="preserve"> to measure more characters, because they are correlated, but we offer </w:t>
      </w:r>
      <w:r w:rsidR="00826369" w:rsidRPr="00A37EC8">
        <w:rPr>
          <w:rFonts w:ascii="Times New Roman" w:hAnsi="Times New Roman" w:cs="Times New Roman"/>
          <w:sz w:val="24"/>
          <w:szCs w:val="24"/>
        </w:rPr>
        <w:t xml:space="preserve">a </w:t>
      </w:r>
      <w:r w:rsidRPr="00A37EC8">
        <w:rPr>
          <w:rFonts w:ascii="Times New Roman" w:hAnsi="Times New Roman" w:cs="Times New Roman"/>
          <w:sz w:val="24"/>
          <w:szCs w:val="24"/>
        </w:rPr>
        <w:t xml:space="preserve">different solution. </w:t>
      </w:r>
      <w:r w:rsidR="00826369" w:rsidRPr="00A37EC8">
        <w:rPr>
          <w:rFonts w:ascii="Times New Roman" w:hAnsi="Times New Roman" w:cs="Times New Roman"/>
          <w:sz w:val="24"/>
          <w:szCs w:val="24"/>
        </w:rPr>
        <w:t>A f</w:t>
      </w:r>
      <w:r w:rsidR="00C871F8" w:rsidRPr="00A37EC8">
        <w:rPr>
          <w:rFonts w:ascii="Times New Roman" w:hAnsi="Times New Roman" w:cs="Times New Roman"/>
          <w:sz w:val="24"/>
          <w:szCs w:val="24"/>
        </w:rPr>
        <w:t>irst instar larva has only primary setae on its body</w:t>
      </w:r>
      <w:ins w:id="363" w:author="Jakubec Pavel" w:date="2015-10-26T10:35:00Z">
        <w:r w:rsidR="003911B9">
          <w:rPr>
            <w:rFonts w:ascii="Times New Roman" w:hAnsi="Times New Roman" w:cs="Times New Roman"/>
            <w:sz w:val="24"/>
            <w:szCs w:val="24"/>
          </w:rPr>
          <w:t xml:space="preserve"> </w:t>
        </w:r>
      </w:ins>
      <w:ins w:id="364" w:author="Jakubec Pavel" w:date="2015-10-26T10:36:00Z">
        <w:r w:rsidR="003911B9">
          <w:rPr>
            <w:rFonts w:ascii="Times New Roman" w:hAnsi="Times New Roman" w:cs="Times New Roman"/>
            <w:sz w:val="24"/>
            <w:szCs w:val="24"/>
          </w:rPr>
          <w:t xml:space="preserve">and head is </w:t>
        </w:r>
      </w:ins>
      <w:ins w:id="365" w:author="Jakubec Pavel" w:date="2015-12-07T14:40:00Z">
        <w:r w:rsidR="00FF7D7F">
          <w:rPr>
            <w:rFonts w:ascii="Times New Roman" w:hAnsi="Times New Roman" w:cs="Times New Roman"/>
            <w:sz w:val="24"/>
            <w:szCs w:val="24"/>
          </w:rPr>
          <w:t xml:space="preserve">without any </w:t>
        </w:r>
      </w:ins>
      <w:ins w:id="366" w:author="Jakubec Pavel" w:date="2015-12-07T14:43:00Z">
        <w:r w:rsidR="007F1BD0">
          <w:rPr>
            <w:rFonts w:ascii="Times New Roman" w:hAnsi="Times New Roman" w:cs="Times New Roman"/>
            <w:sz w:val="24"/>
            <w:szCs w:val="24"/>
          </w:rPr>
          <w:t xml:space="preserve">colored </w:t>
        </w:r>
      </w:ins>
      <w:ins w:id="367" w:author="Jakubec Pavel" w:date="2015-12-07T14:40:00Z">
        <w:r w:rsidR="00FF7D7F">
          <w:rPr>
            <w:rFonts w:ascii="Times New Roman" w:hAnsi="Times New Roman" w:cs="Times New Roman"/>
            <w:sz w:val="24"/>
            <w:szCs w:val="24"/>
          </w:rPr>
          <w:t>spots</w:t>
        </w:r>
      </w:ins>
      <w:r w:rsidR="00C871F8" w:rsidRPr="00A37EC8">
        <w:rPr>
          <w:rFonts w:ascii="Times New Roman" w:hAnsi="Times New Roman" w:cs="Times New Roman"/>
          <w:sz w:val="24"/>
          <w:szCs w:val="24"/>
        </w:rPr>
        <w:t>, but</w:t>
      </w:r>
      <w:r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w:t>
      </w:r>
      <w:ins w:id="368" w:author="Jakubec Pavel" w:date="2015-10-26T10:37:00Z">
        <w:r w:rsidR="003911B9">
          <w:rPr>
            <w:rFonts w:ascii="Times New Roman" w:hAnsi="Times New Roman" w:cs="Times New Roman"/>
            <w:sz w:val="24"/>
            <w:szCs w:val="24"/>
          </w:rPr>
          <w:t>brown spot will appear</w:t>
        </w:r>
      </w:ins>
      <w:ins w:id="369" w:author="Jakubec Pavel" w:date="2015-12-07T14:41:00Z">
        <w:r w:rsidR="007F1BD0">
          <w:rPr>
            <w:rFonts w:ascii="Times New Roman" w:hAnsi="Times New Roman" w:cs="Times New Roman"/>
            <w:sz w:val="24"/>
            <w:szCs w:val="24"/>
          </w:rPr>
          <w:t xml:space="preserve"> on the head</w:t>
        </w:r>
      </w:ins>
      <w:ins w:id="370" w:author="Jakubec Pavel" w:date="2015-12-07T14:35:00Z">
        <w:r w:rsidR="00FF7D7F">
          <w:rPr>
            <w:rFonts w:ascii="Times New Roman" w:hAnsi="Times New Roman" w:cs="Times New Roman"/>
            <w:sz w:val="24"/>
            <w:szCs w:val="24"/>
          </w:rPr>
          <w:t xml:space="preserve"> (light brown</w:t>
        </w:r>
      </w:ins>
      <w:ins w:id="371" w:author="Jakubec Pavel" w:date="2015-12-07T14:36:00Z">
        <w:r w:rsidR="00FF7D7F">
          <w:rPr>
            <w:rFonts w:ascii="Times New Roman" w:hAnsi="Times New Roman" w:cs="Times New Roman"/>
            <w:sz w:val="24"/>
            <w:szCs w:val="24"/>
          </w:rPr>
          <w:t xml:space="preserve"> and not fully defined</w:t>
        </w:r>
      </w:ins>
      <w:ins w:id="372" w:author="Jakubec Pavel" w:date="2015-12-07T14:35:00Z">
        <w:r w:rsidR="00FF7D7F">
          <w:rPr>
            <w:rFonts w:ascii="Times New Roman" w:hAnsi="Times New Roman" w:cs="Times New Roman"/>
            <w:sz w:val="24"/>
            <w:szCs w:val="24"/>
          </w:rPr>
          <w:t xml:space="preserve">) </w:t>
        </w:r>
      </w:ins>
      <w:ins w:id="373" w:author="Jakubec Pavel" w:date="2015-12-07T14:43:00Z">
        <w:r w:rsidR="00F15E91">
          <w:rPr>
            <w:rFonts w:ascii="Times New Roman" w:hAnsi="Times New Roman" w:cs="Times New Roman"/>
            <w:sz w:val="24"/>
            <w:szCs w:val="24"/>
          </w:rPr>
          <w:t xml:space="preserve">(Kilian &amp; </w:t>
        </w:r>
        <w:r w:rsidR="00F15E91" w:rsidRPr="00A37EC8">
          <w:rPr>
            <w:rFonts w:ascii="Times New Roman" w:hAnsi="Times New Roman" w:cs="Times New Roman"/>
            <w:noProof/>
            <w:sz w:val="24"/>
            <w:szCs w:val="24"/>
          </w:rPr>
          <w:t>Mądra, 2015</w:t>
        </w:r>
        <w:r w:rsidR="00F15E91">
          <w:rPr>
            <w:rFonts w:ascii="Times New Roman" w:hAnsi="Times New Roman" w:cs="Times New Roman"/>
            <w:noProof/>
            <w:sz w:val="24"/>
            <w:szCs w:val="24"/>
          </w:rPr>
          <w:t>)</w:t>
        </w:r>
      </w:ins>
      <w:ins w:id="374" w:author="Jakubec Pavel" w:date="2015-10-26T10:37:00Z">
        <w:r w:rsidR="003911B9">
          <w:rPr>
            <w:rFonts w:ascii="Times New Roman" w:hAnsi="Times New Roman" w:cs="Times New Roman"/>
            <w:sz w:val="24"/>
            <w:szCs w:val="24"/>
          </w:rPr>
          <w:t xml:space="preserve">. </w:t>
        </w:r>
      </w:ins>
      <w:del w:id="375" w:author="Jakubec Pavel" w:date="2015-10-26T10:37:00Z">
        <w:r w:rsidR="00C871F8" w:rsidRPr="00A37EC8" w:rsidDel="003911B9">
          <w:rPr>
            <w:rFonts w:ascii="Times New Roman" w:hAnsi="Times New Roman" w:cs="Times New Roman"/>
            <w:sz w:val="24"/>
            <w:szCs w:val="24"/>
          </w:rPr>
          <w:delText>they</w:delText>
        </w:r>
      </w:del>
      <w:ins w:id="376" w:author="Jakubec Pavel" w:date="2015-10-26T10:37:00Z">
        <w:r w:rsidR="00FF7D7F">
          <w:rPr>
            <w:rFonts w:ascii="Times New Roman" w:hAnsi="Times New Roman" w:cs="Times New Roman"/>
            <w:sz w:val="24"/>
            <w:szCs w:val="24"/>
          </w:rPr>
          <w:t xml:space="preserve">Setae </w:t>
        </w:r>
      </w:ins>
      <w:del w:id="377" w:author="Jakubec Pavel" w:date="2015-12-07T14:36:00Z">
        <w:r w:rsidR="00C871F8" w:rsidRPr="00A37EC8" w:rsidDel="00FF7D7F">
          <w:rPr>
            <w:rFonts w:ascii="Times New Roman" w:hAnsi="Times New Roman" w:cs="Times New Roman"/>
            <w:sz w:val="24"/>
            <w:szCs w:val="24"/>
          </w:rPr>
          <w:delText xml:space="preserve"> </w:delText>
        </w:r>
      </w:del>
      <w:r w:rsidR="00C871F8" w:rsidRPr="00A37EC8">
        <w:rPr>
          <w:rFonts w:ascii="Times New Roman" w:hAnsi="Times New Roman" w:cs="Times New Roman"/>
          <w:sz w:val="24"/>
          <w:szCs w:val="24"/>
        </w:rPr>
        <w:t xml:space="preserve">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w:t>
      </w:r>
      <w:del w:id="378" w:author="Jakubec Pavel" w:date="2015-12-07T14:41:00Z">
        <w:r w:rsidR="00C871F8" w:rsidRPr="00A37EC8" w:rsidDel="007F1BD0">
          <w:rPr>
            <w:rFonts w:ascii="Times New Roman" w:hAnsi="Times New Roman" w:cs="Times New Roman"/>
            <w:sz w:val="24"/>
            <w:szCs w:val="24"/>
          </w:rPr>
          <w:delText xml:space="preserve">unchanged </w:delText>
        </w:r>
      </w:del>
      <w:ins w:id="379" w:author="Jakubec Pavel" w:date="2015-12-07T14:41:00Z">
        <w:r w:rsidR="007F1BD0">
          <w:rPr>
            <w:rFonts w:ascii="Times New Roman" w:hAnsi="Times New Roman" w:cs="Times New Roman"/>
            <w:sz w:val="24"/>
            <w:szCs w:val="24"/>
          </w:rPr>
          <w:t>without any change</w:t>
        </w:r>
        <w:r w:rsidR="007F1BD0" w:rsidRPr="00A37EC8">
          <w:rPr>
            <w:rFonts w:ascii="Times New Roman" w:hAnsi="Times New Roman" w:cs="Times New Roman"/>
            <w:sz w:val="24"/>
            <w:szCs w:val="24"/>
          </w:rPr>
          <w:t xml:space="preserve"> </w:t>
        </w:r>
      </w:ins>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ins w:id="380" w:author="Jakubec Pavel" w:date="2015-12-07T14:36:00Z">
        <w:r w:rsidR="00FF7D7F">
          <w:rPr>
            <w:rFonts w:ascii="Times New Roman" w:hAnsi="Times New Roman" w:cs="Times New Roman"/>
            <w:sz w:val="24"/>
            <w:szCs w:val="24"/>
          </w:rPr>
          <w:t xml:space="preserve">, but the brown spot is much darker </w:t>
        </w:r>
      </w:ins>
      <w:ins w:id="381" w:author="Jakubec Pavel" w:date="2015-12-07T14:39:00Z">
        <w:r w:rsidR="00FF7D7F">
          <w:rPr>
            <w:rFonts w:ascii="Times New Roman" w:hAnsi="Times New Roman" w:cs="Times New Roman"/>
            <w:sz w:val="24"/>
            <w:szCs w:val="24"/>
          </w:rPr>
          <w:t>with sharp and well defined edge</w:t>
        </w:r>
      </w:ins>
      <w:ins w:id="382" w:author="Jakubec Pavel" w:date="2015-12-07T14:42:00Z">
        <w:r w:rsidR="007F1BD0">
          <w:rPr>
            <w:rFonts w:ascii="Times New Roman" w:hAnsi="Times New Roman" w:cs="Times New Roman"/>
            <w:sz w:val="24"/>
            <w:szCs w:val="24"/>
          </w:rPr>
          <w:t xml:space="preserve"> (Kilian &amp; </w:t>
        </w:r>
        <w:r w:rsidR="007F1BD0" w:rsidRPr="00A37EC8">
          <w:rPr>
            <w:rFonts w:ascii="Times New Roman" w:hAnsi="Times New Roman" w:cs="Times New Roman"/>
            <w:noProof/>
            <w:sz w:val="24"/>
            <w:szCs w:val="24"/>
          </w:rPr>
          <w:t>Mądra, 2015</w:t>
        </w:r>
        <w:r w:rsidR="007F1BD0">
          <w:rPr>
            <w:rFonts w:ascii="Times New Roman" w:hAnsi="Times New Roman" w:cs="Times New Roman"/>
            <w:noProof/>
            <w:sz w:val="24"/>
            <w:szCs w:val="24"/>
          </w:rPr>
          <w:t>)</w:t>
        </w:r>
      </w:ins>
      <w:r w:rsidR="00C871F8"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w:t>
      </w:r>
      <w:ins w:id="383" w:author="Jakubec Pavel" w:date="2015-10-26T10:38:00Z">
        <w:r w:rsidR="003911B9">
          <w:rPr>
            <w:rFonts w:ascii="Times New Roman" w:hAnsi="Times New Roman" w:cs="Times New Roman"/>
            <w:sz w:val="24"/>
            <w:szCs w:val="24"/>
          </w:rPr>
          <w:t xml:space="preserve">and pigmentation of the head </w:t>
        </w:r>
      </w:ins>
      <w:r w:rsidR="00927970" w:rsidRPr="00A37EC8">
        <w:rPr>
          <w:rFonts w:ascii="Times New Roman" w:hAnsi="Times New Roman" w:cs="Times New Roman"/>
          <w:sz w:val="24"/>
          <w:szCs w:val="24"/>
        </w:rPr>
        <w:t>can be used f</w:t>
      </w:r>
      <w:r w:rsidR="00C871F8" w:rsidRPr="00A37EC8">
        <w:rPr>
          <w:rFonts w:ascii="Times New Roman" w:hAnsi="Times New Roman" w:cs="Times New Roman"/>
          <w:sz w:val="24"/>
          <w:szCs w:val="24"/>
        </w:rPr>
        <w:t xml:space="preserve">or the discrimination of the first and second instar larvae. </w:t>
      </w:r>
      <w:r w:rsidR="00927970" w:rsidRPr="00A37EC8">
        <w:rPr>
          <w:rFonts w:ascii="Times New Roman" w:hAnsi="Times New Roman" w:cs="Times New Roman"/>
          <w:sz w:val="24"/>
          <w:szCs w:val="24"/>
        </w:rPr>
        <w:t xml:space="preserve">For </w:t>
      </w:r>
      <w:r w:rsidR="006D2870" w:rsidRPr="00A37EC8">
        <w:rPr>
          <w:rFonts w:ascii="Times New Roman" w:hAnsi="Times New Roman" w:cs="Times New Roman"/>
          <w:sz w:val="24"/>
          <w:szCs w:val="24"/>
        </w:rPr>
        <w:t>additional</w:t>
      </w:r>
      <w:r w:rsidR="004E4AF1" w:rsidRPr="00A37EC8">
        <w:rPr>
          <w:rFonts w:ascii="Times New Roman" w:hAnsi="Times New Roman" w:cs="Times New Roman"/>
          <w:sz w:val="24"/>
          <w:szCs w:val="24"/>
        </w:rPr>
        <w:t xml:space="preserve"> differential diagnosis</w:t>
      </w:r>
      <w:r w:rsidR="000557F3" w:rsidRPr="00A37EC8">
        <w:rPr>
          <w:rFonts w:ascii="Times New Roman" w:hAnsi="Times New Roman" w:cs="Times New Roman"/>
          <w:sz w:val="24"/>
          <w:szCs w:val="24"/>
        </w:rPr>
        <w:t xml:space="preserve"> </w:t>
      </w:r>
      <w:r w:rsidR="000C08DE" w:rsidRPr="00A37EC8">
        <w:rPr>
          <w:rFonts w:ascii="Times New Roman" w:hAnsi="Times New Roman" w:cs="Times New Roman"/>
          <w:sz w:val="24"/>
          <w:szCs w:val="24"/>
        </w:rPr>
        <w:t xml:space="preserve">of those morphological </w:t>
      </w:r>
      <w:r w:rsidR="00D133DC" w:rsidRPr="00A37EC8">
        <w:rPr>
          <w:rFonts w:ascii="Times New Roman" w:hAnsi="Times New Roman" w:cs="Times New Roman"/>
          <w:sz w:val="24"/>
          <w:szCs w:val="24"/>
        </w:rPr>
        <w:t>characters</w:t>
      </w:r>
      <w:r w:rsidR="00927970" w:rsidRPr="00A37EC8">
        <w:rPr>
          <w:rFonts w:ascii="Times New Roman" w:hAnsi="Times New Roman" w:cs="Times New Roman"/>
          <w:sz w:val="24"/>
          <w:szCs w:val="24"/>
        </w:rPr>
        <w:t>,</w:t>
      </w:r>
      <w:r w:rsidR="000C08DE" w:rsidRPr="00A37EC8">
        <w:rPr>
          <w:rFonts w:ascii="Times New Roman" w:hAnsi="Times New Roman" w:cs="Times New Roman"/>
          <w:sz w:val="24"/>
          <w:szCs w:val="24"/>
        </w:rPr>
        <w:t xml:space="preserve"> </w:t>
      </w:r>
      <w:r w:rsidR="00134EA9" w:rsidRPr="00A37EC8">
        <w:rPr>
          <w:rFonts w:ascii="Times New Roman" w:hAnsi="Times New Roman" w:cs="Times New Roman"/>
          <w:sz w:val="24"/>
          <w:szCs w:val="24"/>
        </w:rPr>
        <w:t>see</w:t>
      </w:r>
      <w:r w:rsidR="00C871F8" w:rsidRPr="00A37EC8">
        <w:rPr>
          <w:rFonts w:ascii="Times New Roman" w:hAnsi="Times New Roman" w:cs="Times New Roman"/>
          <w:sz w:val="24"/>
          <w:szCs w:val="24"/>
        </w:rPr>
        <w:t xml:space="preserve"> </w:t>
      </w:r>
      <w:r w:rsidR="00134EA9" w:rsidRPr="00A37EC8">
        <w:rPr>
          <w:rFonts w:ascii="Times New Roman" w:hAnsi="Times New Roman" w:cs="Times New Roman"/>
          <w:noProof/>
          <w:sz w:val="24"/>
          <w:szCs w:val="24"/>
        </w:rPr>
        <w:t>(Kilian &amp; Mądra, 2015)</w:t>
      </w:r>
      <w:r w:rsidR="00134EA9" w:rsidRPr="00A37EC8">
        <w:rPr>
          <w:rFonts w:ascii="Times New Roman" w:hAnsi="Times New Roman" w:cs="Times New Roman"/>
          <w:sz w:val="24"/>
          <w:szCs w:val="24"/>
        </w:rPr>
        <w:t>.</w:t>
      </w:r>
    </w:p>
    <w:p w14:paraId="05DA15E8" w14:textId="77777777" w:rsidR="00762B18" w:rsidRPr="00A37EC8" w:rsidRDefault="00031059" w:rsidP="00320093">
      <w:pPr>
        <w:rPr>
          <w:rFonts w:ascii="Times New Roman" w:hAnsi="Times New Roman" w:cs="Times New Roman"/>
          <w:sz w:val="24"/>
          <w:szCs w:val="24"/>
        </w:rPr>
      </w:pPr>
      <w:r w:rsidRPr="00A37EC8">
        <w:rPr>
          <w:rFonts w:ascii="Times New Roman" w:hAnsi="Times New Roman" w:cs="Times New Roman"/>
          <w:sz w:val="24"/>
          <w:szCs w:val="24"/>
        </w:rPr>
        <w:t>W</w:t>
      </w:r>
      <w:r w:rsidR="00762B18" w:rsidRPr="00A37EC8">
        <w:rPr>
          <w:rFonts w:ascii="Times New Roman" w:hAnsi="Times New Roman" w:cs="Times New Roman"/>
          <w:sz w:val="24"/>
          <w:szCs w:val="24"/>
        </w:rPr>
        <w:t xml:space="preserve">e established developmental parameters for </w:t>
      </w:r>
      <w:r w:rsidR="00762B18" w:rsidRPr="00A37EC8">
        <w:rPr>
          <w:rFonts w:ascii="Times New Roman" w:hAnsi="Times New Roman" w:cs="Times New Roman"/>
          <w:i/>
          <w:sz w:val="24"/>
          <w:szCs w:val="24"/>
        </w:rPr>
        <w:t>Sciodrepoides</w:t>
      </w:r>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r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new </w:t>
      </w:r>
      <w:r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 xml:space="preserve">character for instar determination. </w:t>
      </w:r>
      <w:r w:rsidR="007818F5" w:rsidRPr="00A37EC8">
        <w:rPr>
          <w:rFonts w:ascii="Times New Roman" w:hAnsi="Times New Roman" w:cs="Times New Roman"/>
          <w:sz w:val="24"/>
          <w:szCs w:val="24"/>
        </w:rPr>
        <w:t xml:space="preserve">This species is so far the smallest necrophagous 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estimate </w:t>
      </w:r>
      <w:r w:rsidR="000C4B08" w:rsidRPr="00A37EC8">
        <w:rPr>
          <w:rFonts w:ascii="Times New Roman" w:hAnsi="Times New Roman" w:cs="Times New Roman"/>
          <w:sz w:val="24"/>
          <w:szCs w:val="24"/>
        </w:rPr>
        <w:t xml:space="preserve">the </w:t>
      </w:r>
      <w:proofErr w:type="spellStart"/>
      <w:r w:rsidR="00762B18" w:rsidRPr="00A37EC8">
        <w:rPr>
          <w:rFonts w:ascii="Times New Roman" w:hAnsi="Times New Roman" w:cs="Times New Roman"/>
          <w:sz w:val="24"/>
          <w:szCs w:val="24"/>
        </w:rPr>
        <w:t>PMImin</w:t>
      </w:r>
      <w:proofErr w:type="spellEnd"/>
      <w:r w:rsidR="00762B18" w:rsidRPr="00A37EC8">
        <w:rPr>
          <w:rFonts w:ascii="Times New Roman" w:hAnsi="Times New Roman" w:cs="Times New Roman"/>
          <w:sz w:val="24"/>
          <w:szCs w:val="24"/>
        </w:rPr>
        <w:t xml:space="preserve"> in cases where it was not possible before. </w:t>
      </w:r>
      <w:r w:rsidR="00214F48" w:rsidRPr="00A37EC8">
        <w:rPr>
          <w:rFonts w:ascii="Times New Roman" w:hAnsi="Times New Roman" w:cs="Times New Roman"/>
          <w:sz w:val="24"/>
          <w:szCs w:val="24"/>
        </w:rPr>
        <w:t xml:space="preserve">The instar determination is the integral part of the </w:t>
      </w:r>
      <w:proofErr w:type="spellStart"/>
      <w:r w:rsidR="00214F48" w:rsidRPr="00A37EC8">
        <w:rPr>
          <w:rFonts w:ascii="Times New Roman" w:hAnsi="Times New Roman" w:cs="Times New Roman"/>
          <w:sz w:val="24"/>
          <w:szCs w:val="24"/>
        </w:rPr>
        <w:t>PMImin</w:t>
      </w:r>
      <w:proofErr w:type="spellEnd"/>
      <w:r w:rsidR="00214F48" w:rsidRPr="00A37EC8">
        <w:rPr>
          <w:rFonts w:ascii="Times New Roman" w:hAnsi="Times New Roman" w:cs="Times New Roman"/>
          <w:sz w:val="24"/>
          <w:szCs w:val="24"/>
        </w:rPr>
        <w:t xml:space="preserve"> es</w:t>
      </w:r>
      <w:r w:rsidR="00C30C8F" w:rsidRPr="00A37EC8">
        <w:rPr>
          <w:rFonts w:ascii="Times New Roman" w:hAnsi="Times New Roman" w:cs="Times New Roman"/>
          <w:sz w:val="24"/>
          <w:szCs w:val="24"/>
        </w:rPr>
        <w:t xml:space="preserve">timation, because without accurate determination </w:t>
      </w:r>
      <w:r w:rsidR="00826369" w:rsidRPr="00A37EC8">
        <w:rPr>
          <w:rFonts w:ascii="Times New Roman" w:hAnsi="Times New Roman" w:cs="Times New Roman"/>
          <w:sz w:val="24"/>
          <w:szCs w:val="24"/>
        </w:rPr>
        <w:t xml:space="preserve">of instar </w:t>
      </w:r>
      <w:r w:rsidR="00C30C8F" w:rsidRPr="00A37EC8">
        <w:rPr>
          <w:rFonts w:ascii="Times New Roman" w:hAnsi="Times New Roman" w:cs="Times New Roman"/>
          <w:sz w:val="24"/>
          <w:szCs w:val="24"/>
        </w:rPr>
        <w:t>we could not reach the right conclusion</w:t>
      </w:r>
      <w:r w:rsidR="00214F48" w:rsidRPr="00A37EC8">
        <w:rPr>
          <w:rFonts w:ascii="Times New Roman" w:hAnsi="Times New Roman" w:cs="Times New Roman"/>
          <w:sz w:val="24"/>
          <w:szCs w:val="24"/>
        </w:rPr>
        <w:t>. We strongly encourage other authors to adopt our methodology for establishing size based instar characteristics</w:t>
      </w:r>
      <w:r w:rsidR="00C30C8F" w:rsidRPr="00A37EC8">
        <w:rPr>
          <w:rFonts w:ascii="Times New Roman" w:hAnsi="Times New Roman" w:cs="Times New Roman"/>
          <w:sz w:val="24"/>
          <w:szCs w:val="24"/>
        </w:rPr>
        <w:t xml:space="preserve">, because it provides </w:t>
      </w:r>
      <w:r w:rsidR="00826369" w:rsidRPr="00A37EC8">
        <w:rPr>
          <w:rFonts w:ascii="Times New Roman" w:hAnsi="Times New Roman" w:cs="Times New Roman"/>
          <w:sz w:val="24"/>
          <w:szCs w:val="24"/>
        </w:rPr>
        <w:t xml:space="preserve">an accurate </w:t>
      </w:r>
      <w:r w:rsidR="00C30C8F" w:rsidRPr="00A37EC8">
        <w:rPr>
          <w:rFonts w:ascii="Times New Roman" w:hAnsi="Times New Roman" w:cs="Times New Roman"/>
          <w:sz w:val="24"/>
          <w:szCs w:val="24"/>
        </w:rPr>
        <w:t xml:space="preserve">picture </w:t>
      </w:r>
      <w:r w:rsidR="00826369" w:rsidRPr="00A37EC8">
        <w:rPr>
          <w:rFonts w:ascii="Times New Roman" w:hAnsi="Times New Roman" w:cs="Times New Roman"/>
          <w:sz w:val="24"/>
          <w:szCs w:val="24"/>
        </w:rPr>
        <w:t xml:space="preserve">of </w:t>
      </w:r>
      <w:r w:rsidR="00C30C8F" w:rsidRPr="00A37EC8">
        <w:rPr>
          <w:rFonts w:ascii="Times New Roman" w:hAnsi="Times New Roman" w:cs="Times New Roman"/>
          <w:sz w:val="24"/>
          <w:szCs w:val="24"/>
        </w:rPr>
        <w:t>its variability</w:t>
      </w:r>
      <w:r w:rsidR="00214F48" w:rsidRPr="00A37EC8">
        <w:rPr>
          <w:rFonts w:ascii="Times New Roman" w:hAnsi="Times New Roman" w:cs="Times New Roman"/>
          <w:sz w:val="24"/>
          <w:szCs w:val="24"/>
        </w:rPr>
        <w:t>.</w:t>
      </w:r>
    </w:p>
    <w:p w14:paraId="1A872533" w14:textId="77777777" w:rsidR="00BB036B" w:rsidRPr="00A37EC8" w:rsidRDefault="00BB036B" w:rsidP="00320093">
      <w:pPr>
        <w:rPr>
          <w:rFonts w:ascii="Times New Roman" w:hAnsi="Times New Roman" w:cs="Times New Roman"/>
          <w:sz w:val="24"/>
          <w:szCs w:val="24"/>
        </w:rPr>
      </w:pPr>
    </w:p>
    <w:p w14:paraId="4DAAC6AE" w14:textId="77777777" w:rsidR="00840C62" w:rsidRPr="00A37EC8" w:rsidRDefault="00840C62">
      <w:pPr>
        <w:rPr>
          <w:rFonts w:ascii="Times New Roman" w:hAnsi="Times New Roman" w:cs="Times New Roman"/>
          <w:sz w:val="24"/>
          <w:szCs w:val="24"/>
        </w:rPr>
      </w:pPr>
    </w:p>
    <w:p w14:paraId="2B94E10C" w14:textId="77777777" w:rsidR="003D22EF" w:rsidRPr="00A37EC8" w:rsidRDefault="003D22EF" w:rsidP="00A37EC8">
      <w:pPr>
        <w:pStyle w:val="Nzev"/>
        <w:rPr>
          <w:lang w:val="cs-CZ"/>
        </w:rPr>
      </w:pPr>
      <w:r w:rsidRPr="00A37EC8">
        <w:t>Acknowledgement</w:t>
      </w:r>
      <w:r w:rsidR="00813640" w:rsidRPr="00A37EC8">
        <w:t>s</w:t>
      </w:r>
    </w:p>
    <w:p w14:paraId="098A490D" w14:textId="77777777" w:rsidR="003D22EF" w:rsidRPr="00A37EC8" w:rsidRDefault="003D22EF" w:rsidP="00C82FE9">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w:t>
      </w:r>
      <w:proofErr w:type="spellStart"/>
      <w:r w:rsidRPr="00A37EC8">
        <w:rPr>
          <w:rFonts w:ascii="Times New Roman" w:hAnsi="Times New Roman" w:cs="Times New Roman"/>
          <w:sz w:val="24"/>
          <w:szCs w:val="24"/>
        </w:rPr>
        <w:t>Honěk</w:t>
      </w:r>
      <w:proofErr w:type="spellEnd"/>
      <w:r w:rsidRPr="00A37EC8">
        <w:rPr>
          <w:rFonts w:ascii="Times New Roman" w:hAnsi="Times New Roman" w:cs="Times New Roman"/>
          <w:sz w:val="24"/>
          <w:szCs w:val="24"/>
        </w:rPr>
        <w:t xml:space="preserve"> and P. </w:t>
      </w:r>
      <w:proofErr w:type="spellStart"/>
      <w:r w:rsidRPr="00A37EC8">
        <w:rPr>
          <w:rFonts w:ascii="Times New Roman" w:hAnsi="Times New Roman" w:cs="Times New Roman"/>
          <w:sz w:val="24"/>
          <w:szCs w:val="24"/>
        </w:rPr>
        <w:t>Saska</w:t>
      </w:r>
      <w:proofErr w:type="spellEnd"/>
      <w:r w:rsidRPr="00A37EC8">
        <w:rPr>
          <w:rFonts w:ascii="Times New Roman" w:hAnsi="Times New Roman" w:cs="Times New Roman"/>
          <w:sz w:val="24"/>
          <w:szCs w:val="24"/>
        </w:rPr>
        <w:t xml:space="preserve">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Czech University of Life 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w:t>
      </w:r>
      <w:proofErr w:type="spellStart"/>
      <w:r w:rsidRPr="00A37EC8">
        <w:rPr>
          <w:rFonts w:ascii="Times New Roman" w:hAnsi="Times New Roman" w:cs="Times New Roman"/>
          <w:sz w:val="24"/>
          <w:szCs w:val="24"/>
        </w:rPr>
        <w:t>Račáková</w:t>
      </w:r>
      <w:proofErr w:type="spellEnd"/>
      <w:r w:rsidRPr="00A37EC8">
        <w:rPr>
          <w:rFonts w:ascii="Times New Roman" w:hAnsi="Times New Roman" w:cs="Times New Roman"/>
          <w:sz w:val="24"/>
          <w:szCs w:val="24"/>
        </w:rPr>
        <w:t xml:space="preserve">, J. </w:t>
      </w:r>
      <w:proofErr w:type="spellStart"/>
      <w:r w:rsidRPr="00A37EC8">
        <w:rPr>
          <w:rFonts w:ascii="Times New Roman" w:hAnsi="Times New Roman" w:cs="Times New Roman"/>
          <w:sz w:val="24"/>
          <w:szCs w:val="24"/>
        </w:rPr>
        <w:t>Pšajdl</w:t>
      </w:r>
      <w:proofErr w:type="spellEnd"/>
      <w:r w:rsidRPr="00A37EC8">
        <w:rPr>
          <w:rFonts w:ascii="Times New Roman" w:hAnsi="Times New Roman" w:cs="Times New Roman"/>
          <w:sz w:val="24"/>
          <w:szCs w:val="24"/>
        </w:rPr>
        <w:t xml:space="preserve"> and M. </w:t>
      </w:r>
      <w:proofErr w:type="spellStart"/>
      <w:r w:rsidRPr="00A37EC8">
        <w:rPr>
          <w:rFonts w:ascii="Times New Roman" w:hAnsi="Times New Roman" w:cs="Times New Roman"/>
          <w:sz w:val="24"/>
          <w:szCs w:val="24"/>
        </w:rPr>
        <w:t>Slachová</w:t>
      </w:r>
      <w:proofErr w:type="spellEnd"/>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del w:id="384" w:author="pavel" w:date="2015-12-13T07:02:00Z">
        <w:r w:rsidR="00826369" w:rsidRPr="00A37EC8" w:rsidDel="00C82FE9">
          <w:rPr>
            <w:rFonts w:ascii="Times New Roman" w:hAnsi="Times New Roman" w:cs="Times New Roman"/>
            <w:sz w:val="24"/>
            <w:szCs w:val="24"/>
          </w:rPr>
          <w:delText xml:space="preserve">The project </w:delText>
        </w:r>
        <w:r w:rsidR="00E10B74" w:rsidRPr="00A37EC8" w:rsidDel="00C82FE9">
          <w:rPr>
            <w:rFonts w:ascii="Times New Roman" w:hAnsi="Times New Roman" w:cs="Times New Roman"/>
            <w:sz w:val="24"/>
            <w:szCs w:val="24"/>
          </w:rPr>
          <w:delText>was supported by the Internal Grant Agency of Faculty of Environmental Sciences, CULS Prague (no. 421101312313020154221).</w:delText>
        </w:r>
      </w:del>
    </w:p>
    <w:p w14:paraId="19213A56" w14:textId="77777777" w:rsidR="00840C62" w:rsidRPr="00A37EC8" w:rsidRDefault="00840C62" w:rsidP="00A37EC8">
      <w:pPr>
        <w:pStyle w:val="Nzev"/>
      </w:pPr>
      <w:r w:rsidRPr="00A37EC8">
        <w:t>References</w:t>
      </w:r>
    </w:p>
    <w:p w14:paraId="2AC7BB14" w14:textId="77777777" w:rsidR="00936A04" w:rsidRPr="00A37EC8" w:rsidRDefault="00936A04">
      <w:pPr>
        <w:pStyle w:val="Normln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14:paraId="4B60ACD5" w14:textId="77777777" w:rsidR="00936A04" w:rsidRPr="00A37EC8" w:rsidRDefault="00936A04">
      <w:pPr>
        <w:pStyle w:val="Normlnweb"/>
        <w:divId w:val="1711495480"/>
        <w:rPr>
          <w:noProof/>
        </w:rPr>
      </w:pPr>
      <w:r w:rsidRPr="00A37EC8">
        <w:rPr>
          <w:smallCaps/>
          <w:noProof/>
        </w:rPr>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14:paraId="56D3348E" w14:textId="77777777" w:rsidR="00936A04" w:rsidRPr="00A37EC8" w:rsidRDefault="00936A04">
      <w:pPr>
        <w:pStyle w:val="Normln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14:paraId="7F9408DE" w14:textId="77777777" w:rsidR="00936A04" w:rsidRPr="00A37EC8" w:rsidRDefault="00936A04">
      <w:pPr>
        <w:pStyle w:val="Normln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14:paraId="6D253251" w14:textId="77777777" w:rsidR="00936A04" w:rsidRPr="00A37EC8" w:rsidRDefault="00936A04">
      <w:pPr>
        <w:pStyle w:val="Normlnweb"/>
        <w:divId w:val="1711495480"/>
        <w:rPr>
          <w:noProof/>
        </w:rPr>
      </w:pPr>
      <w:r w:rsidRPr="00A37EC8">
        <w:rPr>
          <w:smallCaps/>
          <w:noProof/>
        </w:rPr>
        <w:t>GBIF</w:t>
      </w:r>
      <w:r w:rsidRPr="00A37EC8">
        <w:rPr>
          <w:noProof/>
        </w:rPr>
        <w:t>. 2015: Sciodrepoides watsoni [WWW Document]. URL http://www.gbif.org/species/4445042 [accessed on 2015].</w:t>
      </w:r>
    </w:p>
    <w:p w14:paraId="47084F6D" w14:textId="77777777" w:rsidR="00936A04" w:rsidRPr="00A37EC8" w:rsidRDefault="00936A04">
      <w:pPr>
        <w:pStyle w:val="Normln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14:paraId="24DBE822" w14:textId="77777777" w:rsidR="00936A04" w:rsidRPr="00A37EC8" w:rsidRDefault="00936A04">
      <w:pPr>
        <w:pStyle w:val="Normln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14:paraId="23652A88" w14:textId="77777777" w:rsidR="00936A04" w:rsidRPr="00A37EC8" w:rsidRDefault="00936A04">
      <w:pPr>
        <w:pStyle w:val="Normln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14:paraId="7B1D7680" w14:textId="77777777" w:rsidR="00936A04" w:rsidRPr="00A37EC8" w:rsidRDefault="00936A04">
      <w:pPr>
        <w:pStyle w:val="Normlnweb"/>
        <w:divId w:val="1711495480"/>
        <w:rPr>
          <w:noProof/>
        </w:rPr>
      </w:pPr>
      <w:r w:rsidRPr="00A37EC8">
        <w:rPr>
          <w:smallCaps/>
          <w:noProof/>
        </w:rPr>
        <w:lastRenderedPageBreak/>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14:paraId="3457F733" w14:textId="77777777" w:rsidR="00936A04" w:rsidRPr="00A37EC8" w:rsidRDefault="00936A04">
      <w:pPr>
        <w:pStyle w:val="Normlnweb"/>
        <w:divId w:val="1711495480"/>
        <w:rPr>
          <w:noProof/>
        </w:rPr>
      </w:pPr>
      <w:r w:rsidRPr="00A37EC8">
        <w:rPr>
          <w:smallCaps/>
          <w:noProof/>
        </w:rPr>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14:paraId="2DB32C2E" w14:textId="77777777" w:rsidR="00936A04" w:rsidRPr="00A37EC8" w:rsidRDefault="00936A04">
      <w:pPr>
        <w:pStyle w:val="Normlnweb"/>
        <w:divId w:val="1711495480"/>
        <w:rPr>
          <w:noProof/>
        </w:rPr>
      </w:pPr>
      <w:r w:rsidRPr="00A37EC8">
        <w:rPr>
          <w:smallCaps/>
          <w:noProof/>
        </w:rPr>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14:paraId="4DB2B395"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14:paraId="5BA030EC"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14:paraId="2B81A6C0" w14:textId="77777777" w:rsidR="00936A04" w:rsidRPr="00A37EC8" w:rsidRDefault="00936A04">
      <w:pPr>
        <w:pStyle w:val="Normlnweb"/>
        <w:divId w:val="1711495480"/>
        <w:rPr>
          <w:noProof/>
        </w:rPr>
      </w:pPr>
      <w:r w:rsidRPr="00A37EC8">
        <w:rPr>
          <w:smallCaps/>
          <w:noProof/>
        </w:rPr>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14:paraId="27E6E580" w14:textId="77777777" w:rsidR="00936A04" w:rsidRPr="00A37EC8" w:rsidRDefault="00936A04">
      <w:pPr>
        <w:pStyle w:val="Normln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14:paraId="5FFF197E" w14:textId="77777777" w:rsidR="00936A04" w:rsidRPr="00A37EC8" w:rsidRDefault="00936A04">
      <w:pPr>
        <w:pStyle w:val="Normln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14:paraId="5881E73D" w14:textId="77777777" w:rsidR="00936A04" w:rsidRPr="00A37EC8" w:rsidRDefault="00936A04">
      <w:pPr>
        <w:pStyle w:val="Normln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14:paraId="0A9101A7" w14:textId="77777777" w:rsidR="00936A04" w:rsidRPr="00A37EC8" w:rsidRDefault="00936A04">
      <w:pPr>
        <w:pStyle w:val="Normln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14:paraId="77F92C1F" w14:textId="77777777" w:rsidR="00936A04" w:rsidRPr="00A37EC8" w:rsidRDefault="00936A04">
      <w:pPr>
        <w:pStyle w:val="Normln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14:paraId="2D1E93E7" w14:textId="77777777" w:rsidR="00936A04" w:rsidRPr="00A37EC8" w:rsidRDefault="00936A04">
      <w:pPr>
        <w:pStyle w:val="Normlnweb"/>
        <w:divId w:val="1711495480"/>
        <w:rPr>
          <w:noProof/>
        </w:rPr>
      </w:pPr>
      <w:r w:rsidRPr="00A37EC8">
        <w:rPr>
          <w:smallCaps/>
          <w:noProof/>
        </w:rPr>
        <w:t>R Core Team</w:t>
      </w:r>
      <w:r w:rsidRPr="00A37EC8">
        <w:rPr>
          <w:noProof/>
        </w:rPr>
        <w:t>. 2015: R: A Language and Environmnet for Statistical Computing.</w:t>
      </w:r>
    </w:p>
    <w:p w14:paraId="091CDB77" w14:textId="77777777" w:rsidR="00936A04" w:rsidRPr="00A37EC8" w:rsidRDefault="00936A04">
      <w:pPr>
        <w:pStyle w:val="Normln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w:t>
      </w:r>
      <w:r w:rsidRPr="00A37EC8">
        <w:rPr>
          <w:noProof/>
        </w:rPr>
        <w:lastRenderedPageBreak/>
        <w:t xml:space="preserve">(Castelneau)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14:paraId="331C0FD7" w14:textId="77777777" w:rsidR="00936A04" w:rsidRPr="00A37EC8" w:rsidRDefault="00936A04">
      <w:pPr>
        <w:pStyle w:val="Normlnweb"/>
        <w:divId w:val="1711495480"/>
        <w:rPr>
          <w:noProof/>
        </w:rPr>
      </w:pPr>
      <w:r w:rsidRPr="00A37EC8">
        <w:rPr>
          <w:smallCaps/>
          <w:noProof/>
        </w:rPr>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14:paraId="56987A01" w14:textId="77777777" w:rsidR="00936A04" w:rsidRPr="00A37EC8" w:rsidRDefault="00936A04">
      <w:pPr>
        <w:pStyle w:val="Normlnweb"/>
        <w:divId w:val="1711495480"/>
        <w:rPr>
          <w:noProof/>
        </w:rPr>
      </w:pPr>
      <w:r w:rsidRPr="00A37EC8">
        <w:rPr>
          <w:smallCaps/>
          <w:noProof/>
        </w:rPr>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14:paraId="328D5C78" w14:textId="77777777" w:rsidR="00936A04" w:rsidRPr="00A37EC8" w:rsidRDefault="00936A04">
      <w:pPr>
        <w:pStyle w:val="Normlnweb"/>
        <w:divId w:val="1711495480"/>
        <w:rPr>
          <w:noProof/>
        </w:rPr>
      </w:pPr>
      <w:r w:rsidRPr="00A37EC8">
        <w:rPr>
          <w:smallCaps/>
          <w:noProof/>
        </w:rPr>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14:paraId="742134D8" w14:textId="77777777" w:rsidR="00936A04" w:rsidRPr="00A37EC8" w:rsidRDefault="00936A04">
      <w:pPr>
        <w:pStyle w:val="Normlnweb"/>
        <w:divId w:val="1711495480"/>
        <w:rPr>
          <w:noProof/>
        </w:rPr>
      </w:pPr>
      <w:r w:rsidRPr="00A37EC8">
        <w:rPr>
          <w:smallCaps/>
          <w:noProof/>
        </w:rPr>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w:t>
      </w:r>
      <w:ins w:id="385" w:author="Jakubec Pavel" w:date="2015-10-21T10:52:00Z">
        <w:r w:rsidR="00B61B2D">
          <w:rPr>
            <w:noProof/>
          </w:rPr>
          <w:t>t</w:t>
        </w:r>
      </w:ins>
      <w:r w:rsidRPr="00A37EC8">
        <w:rPr>
          <w:noProof/>
        </w:rPr>
        <w:t>rup, pp. 229–237.</w:t>
      </w:r>
    </w:p>
    <w:p w14:paraId="38F526B9" w14:textId="77777777" w:rsidR="00936A04" w:rsidRPr="00A37EC8" w:rsidRDefault="00936A04">
      <w:pPr>
        <w:pStyle w:val="Normln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14:paraId="2FDB628C" w14:textId="77777777" w:rsidR="00936A04" w:rsidRPr="00A37EC8" w:rsidRDefault="00936A04">
      <w:pPr>
        <w:pStyle w:val="Normlnweb"/>
        <w:divId w:val="1711495480"/>
        <w:rPr>
          <w:noProof/>
        </w:rPr>
      </w:pPr>
      <w:r w:rsidRPr="00A37EC8">
        <w:rPr>
          <w:smallCaps/>
          <w:noProof/>
        </w:rPr>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14:paraId="0E605873" w14:textId="77777777" w:rsidR="00936A04" w:rsidRPr="00A37EC8" w:rsidRDefault="00936A04" w:rsidP="00F6280C">
      <w:pPr>
        <w:pStyle w:val="Normlnweb"/>
        <w:divId w:val="1711495480"/>
        <w:rPr>
          <w:noProof/>
        </w:rPr>
      </w:pPr>
      <w:r w:rsidRPr="00A37EC8">
        <w:rPr>
          <w:smallCaps/>
          <w:noProof/>
        </w:rPr>
        <w:t xml:space="preserve">Schilthuizen, M., Scholte, C., Wijk, R.E.J. van, Dommershuijzen, J., Horst, D. van der, zu Schlochtern, M.M., </w:t>
      </w:r>
      <w:del w:id="386" w:author="pavel" w:date="2015-12-13T07:19:00Z">
        <w:r w:rsidRPr="00A37EC8" w:rsidDel="00F6280C">
          <w:rPr>
            <w:i/>
            <w:iCs/>
            <w:smallCaps/>
            <w:noProof/>
          </w:rPr>
          <w:delText>et al.</w:delText>
        </w:r>
      </w:del>
      <w:ins w:id="387" w:author="pavel" w:date="2015-12-13T07:19:00Z">
        <w:r w:rsidR="00F6280C">
          <w:rPr>
            <w:i/>
            <w:iCs/>
            <w:smallCaps/>
            <w:noProof/>
          </w:rPr>
          <w:t>Lievers</w:t>
        </w:r>
      </w:ins>
      <w:ins w:id="388" w:author="pavel" w:date="2015-12-13T07:20:00Z">
        <w:r w:rsidR="00F6280C">
          <w:rPr>
            <w:i/>
            <w:iCs/>
            <w:smallCaps/>
            <w:noProof/>
          </w:rPr>
          <w:t>,</w:t>
        </w:r>
      </w:ins>
      <w:ins w:id="389" w:author="pavel" w:date="2015-12-13T07:19:00Z">
        <w:r w:rsidR="00F6280C">
          <w:rPr>
            <w:i/>
            <w:iCs/>
            <w:smallCaps/>
            <w:noProof/>
          </w:rPr>
          <w:t xml:space="preserve"> R., Groenenberg</w:t>
        </w:r>
      </w:ins>
      <w:ins w:id="390" w:author="pavel" w:date="2015-12-13T07:20:00Z">
        <w:r w:rsidR="00F6280C">
          <w:rPr>
            <w:i/>
            <w:iCs/>
            <w:smallCaps/>
            <w:noProof/>
          </w:rPr>
          <w:t>, D.S.J.</w:t>
        </w:r>
      </w:ins>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14:paraId="212DE11C" w14:textId="77777777" w:rsidR="00936A04" w:rsidRPr="00A37EC8" w:rsidRDefault="00936A04">
      <w:pPr>
        <w:pStyle w:val="Normln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t>
      </w:r>
      <w:del w:id="391" w:author="Jakubec Pavel" w:date="2015-10-21T10:53:00Z">
        <w:r w:rsidRPr="00A37EC8" w:rsidDel="00B61B2D">
          <w:rPr>
            <w:noProof/>
          </w:rPr>
          <w:delText xml:space="preserve">wydawnictvo </w:delText>
        </w:r>
      </w:del>
      <w:ins w:id="392" w:author="Jakubec Pavel" w:date="2015-10-21T10:53:00Z">
        <w:r w:rsidR="00B61B2D">
          <w:rPr>
            <w:noProof/>
          </w:rPr>
          <w:t>W</w:t>
        </w:r>
        <w:r w:rsidR="00B61B2D" w:rsidRPr="00A37EC8">
          <w:rPr>
            <w:noProof/>
          </w:rPr>
          <w:t xml:space="preserve">ydawnictvo </w:t>
        </w:r>
      </w:ins>
      <w:del w:id="393" w:author="Jakubec Pavel" w:date="2015-10-21T10:53:00Z">
        <w:r w:rsidRPr="00A37EC8" w:rsidDel="00B61B2D">
          <w:rPr>
            <w:noProof/>
          </w:rPr>
          <w:delText>naukowe</w:delText>
        </w:r>
      </w:del>
      <w:ins w:id="394" w:author="Jakubec Pavel" w:date="2015-10-21T10:53:00Z">
        <w:r w:rsidR="00B61B2D">
          <w:rPr>
            <w:noProof/>
          </w:rPr>
          <w:t>N</w:t>
        </w:r>
        <w:r w:rsidR="00B61B2D" w:rsidRPr="00A37EC8">
          <w:rPr>
            <w:noProof/>
          </w:rPr>
          <w:t>aukowe</w:t>
        </w:r>
      </w:ins>
      <w:r w:rsidRPr="00A37EC8">
        <w:rPr>
          <w:noProof/>
        </w:rPr>
        <w:t>, Warszawa.</w:t>
      </w:r>
    </w:p>
    <w:p w14:paraId="7821C4E3" w14:textId="77777777" w:rsidR="00936A04" w:rsidRPr="00A37EC8" w:rsidRDefault="00936A04">
      <w:pPr>
        <w:pStyle w:val="Normln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14:paraId="428B30E0" w14:textId="77777777" w:rsidR="00936A04" w:rsidRPr="00A37EC8" w:rsidRDefault="00936A04">
      <w:pPr>
        <w:pStyle w:val="Normln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14:paraId="70DED751" w14:textId="77777777" w:rsidR="00936A04" w:rsidRPr="00A37EC8" w:rsidRDefault="00936A04">
      <w:pPr>
        <w:pStyle w:val="Normln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14:paraId="2FF72561" w14:textId="77777777" w:rsidR="00936A04" w:rsidRPr="00A37EC8" w:rsidRDefault="00936A04">
      <w:pPr>
        <w:pStyle w:val="Normlnweb"/>
        <w:divId w:val="1711495480"/>
        <w:rPr>
          <w:noProof/>
        </w:rPr>
      </w:pPr>
      <w:r w:rsidRPr="00A37EC8">
        <w:rPr>
          <w:smallCaps/>
          <w:noProof/>
        </w:rPr>
        <w:lastRenderedPageBreak/>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14:paraId="3761C3E5"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14:paraId="3CA4F0DF" w14:textId="77777777" w:rsidR="00936A04" w:rsidRPr="00065521" w:rsidRDefault="00936A04">
      <w:pPr>
        <w:pStyle w:val="Normlnweb"/>
        <w:divId w:val="1711495480"/>
        <w:rPr>
          <w:noProof/>
        </w:rPr>
      </w:pPr>
      <w:r w:rsidRPr="00A37EC8">
        <w:rPr>
          <w:smallCaps/>
          <w:noProof/>
        </w:rPr>
        <w:t>Villet, M.</w:t>
      </w:r>
      <w:r w:rsidRPr="00A37EC8">
        <w:rPr>
          <w:noProof/>
        </w:rPr>
        <w:t xml:space="preserve"> 2011: African carrion ecosystems and their insect communities in relation to forensic entomology. </w:t>
      </w:r>
      <w:r w:rsidRPr="00A37EC8">
        <w:rPr>
          <w:i/>
          <w:iCs/>
          <w:noProof/>
        </w:rPr>
        <w:t>Pest Technol</w:t>
      </w:r>
      <w:ins w:id="395" w:author="Jakubec Pavel" w:date="2015-10-21T10:53:00Z">
        <w:r w:rsidR="00B61B2D">
          <w:rPr>
            <w:i/>
            <w:iCs/>
            <w:noProof/>
          </w:rPr>
          <w:t>ogy</w:t>
        </w:r>
      </w:ins>
      <w:ins w:id="396" w:author="Jakubec Pavel" w:date="2015-10-21T10:54:00Z">
        <w:r w:rsidR="00B61B2D">
          <w:rPr>
            <w:i/>
            <w:iCs/>
            <w:noProof/>
          </w:rPr>
          <w:t xml:space="preserve">, </w:t>
        </w:r>
        <w:r w:rsidR="00435234" w:rsidRPr="00230200">
          <w:rPr>
            <w:b/>
            <w:iCs/>
            <w:noProof/>
          </w:rPr>
          <w:t>5</w:t>
        </w:r>
        <w:r w:rsidR="00435234" w:rsidRPr="00230200">
          <w:rPr>
            <w:iCs/>
            <w:noProof/>
          </w:rPr>
          <w:t>, 1-15</w:t>
        </w:r>
      </w:ins>
      <w:r w:rsidRPr="00B61B2D">
        <w:rPr>
          <w:noProof/>
        </w:rPr>
        <w:t>.</w:t>
      </w:r>
    </w:p>
    <w:p w14:paraId="1EB97C32" w14:textId="77777777" w:rsidR="00936A04" w:rsidRPr="00A37EC8" w:rsidRDefault="00936A04">
      <w:pPr>
        <w:pStyle w:val="Normlnweb"/>
        <w:divId w:val="1711495480"/>
        <w:rPr>
          <w:noProof/>
        </w:rPr>
      </w:pPr>
      <w:r w:rsidRPr="00A37EC8">
        <w:rPr>
          <w:smallCaps/>
          <w:noProof/>
        </w:rPr>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14:paraId="4CDE5431" w14:textId="77777777" w:rsidR="00936A04" w:rsidRPr="00A37EC8" w:rsidRDefault="00936A04">
      <w:pPr>
        <w:pStyle w:val="Normlnweb"/>
        <w:divId w:val="1711495480"/>
        <w:rPr>
          <w:noProof/>
        </w:rPr>
      </w:pPr>
      <w:r w:rsidRPr="00A37EC8">
        <w:rPr>
          <w:smallCaps/>
          <w:noProof/>
        </w:rPr>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14:paraId="0850C754"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14:paraId="1DFB87BB"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14:paraId="5592DCD6" w14:textId="77777777" w:rsidR="00936A04" w:rsidRPr="00A37EC8" w:rsidRDefault="00936A04">
      <w:pPr>
        <w:pStyle w:val="Normlnweb"/>
        <w:divId w:val="1711495480"/>
        <w:rPr>
          <w:noProof/>
        </w:rPr>
      </w:pPr>
      <w:r w:rsidRPr="00A37EC8">
        <w:rPr>
          <w:smallCaps/>
          <w:noProof/>
        </w:rPr>
        <w:t>Wickham, H.</w:t>
      </w:r>
      <w:r w:rsidRPr="00A37EC8">
        <w:rPr>
          <w:noProof/>
        </w:rPr>
        <w:t xml:space="preserve"> 2009: ggplot2: elegant graphics for data analysis.</w:t>
      </w:r>
    </w:p>
    <w:p w14:paraId="7E2ED7A7" w14:textId="77777777" w:rsidR="00936A04" w:rsidRPr="00A37EC8" w:rsidRDefault="00936A04">
      <w:pPr>
        <w:pStyle w:val="Normln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14:paraId="661420AB" w14:textId="77777777" w:rsidR="00BD50C9" w:rsidRPr="00A37EC8" w:rsidRDefault="00BD50C9" w:rsidP="00BD50C9">
      <w:pPr>
        <w:divId w:val="508100611"/>
        <w:rPr>
          <w:rFonts w:ascii="Times New Roman" w:hAnsi="Times New Roman" w:cs="Times New Roman"/>
          <w:sz w:val="24"/>
          <w:szCs w:val="24"/>
        </w:rPr>
      </w:pPr>
    </w:p>
    <w:p w14:paraId="2D363BD4" w14:textId="2F7F6CBC"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Table 1: Summary of development constants for S. watsoni for five developmental stages. Sum of effective temperatures (k) and lower developmental threshold (t) shown as means with the standard errors</w:t>
      </w:r>
      <w:ins w:id="397" w:author="Jakubec Pavel" w:date="2015-10-21T10:55:00Z">
        <w:r w:rsidR="00065521">
          <w:rPr>
            <w:rFonts w:ascii="Times New Roman" w:hAnsi="Times New Roman" w:cs="Times New Roman"/>
            <w:sz w:val="24"/>
            <w:szCs w:val="24"/>
          </w:rPr>
          <w:t xml:space="preserve"> (co</w:t>
        </w:r>
        <w:r w:rsidR="00064636">
          <w:rPr>
            <w:rFonts w:ascii="Times New Roman" w:hAnsi="Times New Roman" w:cs="Times New Roman"/>
            <w:sz w:val="24"/>
            <w:szCs w:val="24"/>
          </w:rPr>
          <w:t>efficient of determination (R2)</w:t>
        </w:r>
      </w:ins>
      <w:ins w:id="398" w:author="Jakubec Pavel" w:date="2015-10-21T10:56:00Z">
        <w:r w:rsidR="00064636">
          <w:rPr>
            <w:rFonts w:ascii="Times New Roman" w:hAnsi="Times New Roman" w:cs="Times New Roman"/>
            <w:sz w:val="24"/>
            <w:szCs w:val="24"/>
          </w:rPr>
          <w:t xml:space="preserve"> and degrees of freedom (</w:t>
        </w:r>
        <w:proofErr w:type="spellStart"/>
        <w:proofErr w:type="gramStart"/>
        <w:r w:rsidR="00064636">
          <w:rPr>
            <w:rFonts w:ascii="Times New Roman" w:hAnsi="Times New Roman" w:cs="Times New Roman"/>
            <w:sz w:val="24"/>
            <w:szCs w:val="24"/>
          </w:rPr>
          <w:t>Df</w:t>
        </w:r>
      </w:ins>
      <w:proofErr w:type="spellEnd"/>
      <w:proofErr w:type="gramEnd"/>
      <w:ins w:id="399" w:author="Jakubec Pavel" w:date="2015-10-21T10:55:00Z">
        <w:r w:rsidR="00064636">
          <w:rPr>
            <w:rFonts w:ascii="Times New Roman" w:hAnsi="Times New Roman" w:cs="Times New Roman"/>
            <w:sz w:val="24"/>
            <w:szCs w:val="24"/>
          </w:rPr>
          <w:t>)</w:t>
        </w:r>
      </w:ins>
      <w:ins w:id="400" w:author="Jakubec Pavel" w:date="2015-10-21T10:56:00Z">
        <w:r w:rsidR="00064636">
          <w:rPr>
            <w:rFonts w:ascii="Times New Roman" w:hAnsi="Times New Roman" w:cs="Times New Roman"/>
            <w:sz w:val="24"/>
            <w:szCs w:val="24"/>
          </w:rPr>
          <w:t xml:space="preserve"> </w:t>
        </w:r>
      </w:ins>
      <w:ins w:id="401" w:author="Jakubec Pavel" w:date="2015-12-15T17:50:00Z">
        <w:r w:rsidR="0081444D">
          <w:rPr>
            <w:rFonts w:ascii="Times New Roman" w:hAnsi="Times New Roman" w:cs="Times New Roman"/>
            <w:sz w:val="24"/>
            <w:szCs w:val="24"/>
          </w:rPr>
          <w:t xml:space="preserve">and p values </w:t>
        </w:r>
      </w:ins>
      <w:ins w:id="402" w:author="Jakubec Pavel" w:date="2015-10-21T10:56:00Z">
        <w:r w:rsidR="00064636">
          <w:rPr>
            <w:rFonts w:ascii="Times New Roman" w:hAnsi="Times New Roman" w:cs="Times New Roman"/>
            <w:sz w:val="24"/>
            <w:szCs w:val="24"/>
          </w:rPr>
          <w:t xml:space="preserve">are provided). </w:t>
        </w:r>
      </w:ins>
      <w:del w:id="403" w:author="Jakubec Pavel" w:date="2015-10-21T10:57:00Z">
        <w:r w:rsidRPr="00A37EC8" w:rsidDel="00064636">
          <w:rPr>
            <w:rFonts w:ascii="Times New Roman" w:hAnsi="Times New Roman" w:cs="Times New Roman"/>
            <w:sz w:val="24"/>
            <w:szCs w:val="24"/>
          </w:rPr>
          <w:delText>.</w:delText>
        </w:r>
      </w:del>
    </w:p>
    <w:tbl>
      <w:tblPr>
        <w:tblW w:w="9515" w:type="dxa"/>
        <w:tblInd w:w="91" w:type="dxa"/>
        <w:tblLook w:val="04A0" w:firstRow="1" w:lastRow="0" w:firstColumn="1" w:lastColumn="0" w:noHBand="0" w:noVBand="1"/>
      </w:tblPr>
      <w:tblGrid>
        <w:gridCol w:w="880"/>
        <w:gridCol w:w="1689"/>
        <w:gridCol w:w="1171"/>
        <w:gridCol w:w="576"/>
        <w:gridCol w:w="1255"/>
        <w:gridCol w:w="1984"/>
        <w:gridCol w:w="1985"/>
      </w:tblGrid>
      <w:tr w:rsidR="00FC2F41" w:rsidRPr="00A37EC8" w14:paraId="578464C1" w14:textId="77777777" w:rsidTr="00FC2F41">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hideMark/>
          </w:tcPr>
          <w:p w14:paraId="14A20996"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hideMark/>
          </w:tcPr>
          <w:p w14:paraId="2756839B"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hideMark/>
          </w:tcPr>
          <w:p w14:paraId="3D03890E"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hideMark/>
          </w:tcPr>
          <w:p w14:paraId="4BADBD52"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proofErr w:type="spellStart"/>
            <w:r w:rsidRPr="00A37EC8">
              <w:rPr>
                <w:rFonts w:ascii="Times New Roman" w:eastAsia="Times New Roman" w:hAnsi="Times New Roman" w:cs="Times New Roman"/>
                <w:b/>
                <w:bCs/>
                <w:color w:val="000000"/>
                <w:sz w:val="24"/>
                <w:szCs w:val="24"/>
              </w:rPr>
              <w:t>Df</w:t>
            </w:r>
            <w:proofErr w:type="spellEnd"/>
          </w:p>
        </w:tc>
        <w:tc>
          <w:tcPr>
            <w:tcW w:w="1255" w:type="dxa"/>
            <w:tcBorders>
              <w:top w:val="single" w:sz="8" w:space="0" w:color="auto"/>
              <w:left w:val="nil"/>
              <w:bottom w:val="single" w:sz="4" w:space="0" w:color="auto"/>
              <w:right w:val="nil"/>
            </w:tcBorders>
            <w:shd w:val="clear" w:color="auto" w:fill="auto"/>
            <w:noWrap/>
            <w:vAlign w:val="bottom"/>
            <w:hideMark/>
          </w:tcPr>
          <w:p w14:paraId="6344C775"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hideMark/>
          </w:tcPr>
          <w:p w14:paraId="60A4B715"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hideMark/>
          </w:tcPr>
          <w:p w14:paraId="2A1089D4"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14:paraId="0D0EFEAE"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0D1A18AF"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hideMark/>
          </w:tcPr>
          <w:p w14:paraId="3D319983"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32DB095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hideMark/>
          </w:tcPr>
          <w:p w14:paraId="180109E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hideMark/>
          </w:tcPr>
          <w:p w14:paraId="7AE65DA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72A2BA7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hideMark/>
          </w:tcPr>
          <w:p w14:paraId="67D90E8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14:paraId="113BCFFE"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134CFE14"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hideMark/>
          </w:tcPr>
          <w:p w14:paraId="0BBC06D5"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475ECA62"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hideMark/>
          </w:tcPr>
          <w:p w14:paraId="1A86E38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hideMark/>
          </w:tcPr>
          <w:p w14:paraId="43D26D6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7ABCFD2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hideMark/>
          </w:tcPr>
          <w:p w14:paraId="3F49E75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14:paraId="68551AC9"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3EA6F447"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hideMark/>
          </w:tcPr>
          <w:p w14:paraId="25F619B1"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6D44633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hideMark/>
          </w:tcPr>
          <w:p w14:paraId="739FB6A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hideMark/>
          </w:tcPr>
          <w:p w14:paraId="512F3E5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1C77A4C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hideMark/>
          </w:tcPr>
          <w:p w14:paraId="34F9A5A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14:paraId="3AE252EB"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23F17B6B"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hideMark/>
          </w:tcPr>
          <w:p w14:paraId="02188F04"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03334973"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hideMark/>
          </w:tcPr>
          <w:p w14:paraId="61956EB6"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hideMark/>
          </w:tcPr>
          <w:p w14:paraId="3CC513D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hideMark/>
          </w:tcPr>
          <w:p w14:paraId="6F977F4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hideMark/>
          </w:tcPr>
          <w:p w14:paraId="21FB25B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14:paraId="411939D6" w14:textId="77777777" w:rsidTr="00FC2F41">
        <w:trPr>
          <w:divId w:val="508100611"/>
          <w:trHeight w:val="315"/>
        </w:trPr>
        <w:tc>
          <w:tcPr>
            <w:tcW w:w="880" w:type="dxa"/>
            <w:tcBorders>
              <w:top w:val="nil"/>
              <w:left w:val="nil"/>
              <w:bottom w:val="single" w:sz="8" w:space="0" w:color="auto"/>
              <w:right w:val="nil"/>
            </w:tcBorders>
            <w:shd w:val="clear" w:color="auto" w:fill="auto"/>
            <w:noWrap/>
            <w:vAlign w:val="bottom"/>
            <w:hideMark/>
          </w:tcPr>
          <w:p w14:paraId="1793C3C3"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lastRenderedPageBreak/>
              <w:t>Pupae</w:t>
            </w:r>
          </w:p>
        </w:tc>
        <w:tc>
          <w:tcPr>
            <w:tcW w:w="1689" w:type="dxa"/>
            <w:tcBorders>
              <w:top w:val="nil"/>
              <w:left w:val="nil"/>
              <w:bottom w:val="single" w:sz="8" w:space="0" w:color="auto"/>
              <w:right w:val="nil"/>
            </w:tcBorders>
            <w:shd w:val="clear" w:color="auto" w:fill="auto"/>
            <w:noWrap/>
            <w:vAlign w:val="bottom"/>
            <w:hideMark/>
          </w:tcPr>
          <w:p w14:paraId="1AC9C0C5"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hideMark/>
          </w:tcPr>
          <w:p w14:paraId="48F5107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hideMark/>
          </w:tcPr>
          <w:p w14:paraId="7C86A43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hideMark/>
          </w:tcPr>
          <w:p w14:paraId="5455AD4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hideMark/>
          </w:tcPr>
          <w:p w14:paraId="75E5C06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1207.431 ±489.288</w:t>
            </w:r>
          </w:p>
        </w:tc>
        <w:tc>
          <w:tcPr>
            <w:tcW w:w="1985" w:type="dxa"/>
            <w:tcBorders>
              <w:top w:val="nil"/>
              <w:left w:val="nil"/>
              <w:bottom w:val="single" w:sz="8" w:space="0" w:color="auto"/>
              <w:right w:val="nil"/>
            </w:tcBorders>
            <w:shd w:val="clear" w:color="auto" w:fill="auto"/>
            <w:noWrap/>
            <w:vAlign w:val="center"/>
            <w:hideMark/>
          </w:tcPr>
          <w:p w14:paraId="0A141FE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12.535 ±1.624</w:t>
            </w:r>
          </w:p>
        </w:tc>
      </w:tr>
    </w:tbl>
    <w:p w14:paraId="7FCC9ACF" w14:textId="77777777" w:rsidR="00FC2F41" w:rsidRDefault="00FC2F41" w:rsidP="00FC2F41">
      <w:pPr>
        <w:divId w:val="508100611"/>
        <w:rPr>
          <w:rFonts w:ascii="Times New Roman" w:hAnsi="Times New Roman" w:cs="Times New Roman"/>
          <w:sz w:val="24"/>
          <w:szCs w:val="24"/>
        </w:rPr>
      </w:pPr>
    </w:p>
    <w:p w14:paraId="675BEFC2" w14:textId="77777777"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firstRow="1" w:lastRow="0" w:firstColumn="1" w:lastColumn="0" w:noHBand="0" w:noVBand="1"/>
      </w:tblPr>
      <w:tblGrid>
        <w:gridCol w:w="960"/>
        <w:gridCol w:w="1120"/>
        <w:gridCol w:w="1080"/>
        <w:gridCol w:w="960"/>
        <w:gridCol w:w="1340"/>
      </w:tblGrid>
      <w:tr w:rsidR="00D44758" w:rsidRPr="00A37EC8" w14:paraId="57769474" w14:textId="77777777" w:rsidTr="00340B5C">
        <w:trPr>
          <w:trHeight w:val="300"/>
        </w:trPr>
        <w:tc>
          <w:tcPr>
            <w:tcW w:w="960" w:type="dxa"/>
            <w:tcBorders>
              <w:top w:val="nil"/>
              <w:left w:val="nil"/>
              <w:bottom w:val="nil"/>
              <w:right w:val="nil"/>
            </w:tcBorders>
            <w:shd w:val="clear" w:color="auto" w:fill="auto"/>
            <w:noWrap/>
            <w:vAlign w:val="center"/>
            <w:hideMark/>
          </w:tcPr>
          <w:p w14:paraId="4D09C95B"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Instar</w:t>
            </w:r>
          </w:p>
        </w:tc>
        <w:tc>
          <w:tcPr>
            <w:tcW w:w="1120" w:type="dxa"/>
            <w:tcBorders>
              <w:top w:val="nil"/>
              <w:left w:val="nil"/>
              <w:bottom w:val="nil"/>
              <w:right w:val="nil"/>
            </w:tcBorders>
            <w:shd w:val="clear" w:color="auto" w:fill="auto"/>
            <w:noWrap/>
            <w:vAlign w:val="center"/>
            <w:hideMark/>
          </w:tcPr>
          <w:p w14:paraId="0B7E86C6"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max</w:t>
            </w:r>
            <w:proofErr w:type="gramEnd"/>
            <w:r w:rsidRPr="00A37EC8">
              <w:rPr>
                <w:rFonts w:ascii="Times New Roman" w:eastAsia="Times New Roman" w:hAnsi="Times New Roman" w:cs="Times New Roman"/>
                <w:b/>
                <w:bCs/>
                <w:color w:val="000000"/>
                <w:sz w:val="24"/>
                <w:szCs w:val="24"/>
                <w:lang w:eastAsia="en-US"/>
              </w:rPr>
              <w:t xml:space="preserve">. </w:t>
            </w:r>
          </w:p>
        </w:tc>
        <w:tc>
          <w:tcPr>
            <w:tcW w:w="1080" w:type="dxa"/>
            <w:tcBorders>
              <w:top w:val="nil"/>
              <w:left w:val="nil"/>
              <w:bottom w:val="nil"/>
              <w:right w:val="nil"/>
            </w:tcBorders>
            <w:shd w:val="clear" w:color="auto" w:fill="auto"/>
            <w:noWrap/>
            <w:vAlign w:val="center"/>
            <w:hideMark/>
          </w:tcPr>
          <w:p w14:paraId="1004FDD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hideMark/>
          </w:tcPr>
          <w:p w14:paraId="2A8A3B5B"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hideMark/>
          </w:tcPr>
          <w:p w14:paraId="1413D246"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stand</w:t>
            </w:r>
            <w:proofErr w:type="gramEnd"/>
            <w:r w:rsidRPr="00A37EC8">
              <w:rPr>
                <w:rFonts w:ascii="Times New Roman" w:eastAsia="Times New Roman" w:hAnsi="Times New Roman" w:cs="Times New Roman"/>
                <w:b/>
                <w:bCs/>
                <w:color w:val="000000"/>
                <w:sz w:val="24"/>
                <w:szCs w:val="24"/>
                <w:lang w:eastAsia="en-US"/>
              </w:rPr>
              <w:t>. dev.</w:t>
            </w:r>
          </w:p>
        </w:tc>
      </w:tr>
      <w:tr w:rsidR="00D44758" w:rsidRPr="00A37EC8" w14:paraId="2E061DFB" w14:textId="77777777" w:rsidTr="00340B5C">
        <w:trPr>
          <w:trHeight w:val="300"/>
        </w:trPr>
        <w:tc>
          <w:tcPr>
            <w:tcW w:w="960" w:type="dxa"/>
            <w:tcBorders>
              <w:top w:val="single" w:sz="4" w:space="0" w:color="auto"/>
              <w:left w:val="nil"/>
              <w:bottom w:val="nil"/>
              <w:right w:val="nil"/>
            </w:tcBorders>
            <w:shd w:val="clear" w:color="auto" w:fill="auto"/>
            <w:noWrap/>
            <w:vAlign w:val="bottom"/>
            <w:hideMark/>
          </w:tcPr>
          <w:p w14:paraId="7B2A1BDA"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hideMark/>
          </w:tcPr>
          <w:p w14:paraId="197B61C0"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hideMark/>
          </w:tcPr>
          <w:p w14:paraId="2D61B76D"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hideMark/>
          </w:tcPr>
          <w:p w14:paraId="18C69EAD"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hideMark/>
          </w:tcPr>
          <w:p w14:paraId="16C210AB"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14:paraId="02C1869B" w14:textId="77777777" w:rsidTr="00340B5C">
        <w:trPr>
          <w:trHeight w:val="300"/>
        </w:trPr>
        <w:tc>
          <w:tcPr>
            <w:tcW w:w="960" w:type="dxa"/>
            <w:tcBorders>
              <w:top w:val="nil"/>
              <w:left w:val="nil"/>
              <w:bottom w:val="nil"/>
              <w:right w:val="nil"/>
            </w:tcBorders>
            <w:shd w:val="clear" w:color="auto" w:fill="auto"/>
            <w:noWrap/>
            <w:vAlign w:val="bottom"/>
            <w:hideMark/>
          </w:tcPr>
          <w:p w14:paraId="3BB8DFF4"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L2</w:t>
            </w:r>
          </w:p>
        </w:tc>
        <w:tc>
          <w:tcPr>
            <w:tcW w:w="1120" w:type="dxa"/>
            <w:tcBorders>
              <w:top w:val="nil"/>
              <w:left w:val="nil"/>
              <w:bottom w:val="nil"/>
              <w:right w:val="nil"/>
            </w:tcBorders>
            <w:shd w:val="clear" w:color="auto" w:fill="auto"/>
            <w:noWrap/>
            <w:vAlign w:val="bottom"/>
            <w:hideMark/>
          </w:tcPr>
          <w:p w14:paraId="3E746F3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hideMark/>
          </w:tcPr>
          <w:p w14:paraId="13DAF662"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hideMark/>
          </w:tcPr>
          <w:p w14:paraId="522AD4EF"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hideMark/>
          </w:tcPr>
          <w:p w14:paraId="5037ABAA"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14:paraId="667920AD" w14:textId="77777777" w:rsidTr="00340B5C">
        <w:trPr>
          <w:trHeight w:val="315"/>
        </w:trPr>
        <w:tc>
          <w:tcPr>
            <w:tcW w:w="960" w:type="dxa"/>
            <w:tcBorders>
              <w:top w:val="nil"/>
              <w:left w:val="nil"/>
              <w:bottom w:val="single" w:sz="8" w:space="0" w:color="auto"/>
              <w:right w:val="nil"/>
            </w:tcBorders>
            <w:shd w:val="clear" w:color="auto" w:fill="auto"/>
            <w:noWrap/>
            <w:vAlign w:val="bottom"/>
            <w:hideMark/>
          </w:tcPr>
          <w:p w14:paraId="5555A6B9"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hideMark/>
          </w:tcPr>
          <w:p w14:paraId="51E9ECD0"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hideMark/>
          </w:tcPr>
          <w:p w14:paraId="162EBDBC"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hideMark/>
          </w:tcPr>
          <w:p w14:paraId="1A31846E"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hideMark/>
          </w:tcPr>
          <w:p w14:paraId="78B22D19"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14:paraId="4FE76BC8" w14:textId="77777777" w:rsidR="00D44758" w:rsidRDefault="00D44758" w:rsidP="00D44758">
      <w:pPr>
        <w:rPr>
          <w:rFonts w:ascii="Times New Roman" w:hAnsi="Times New Roman" w:cs="Times New Roman"/>
          <w:sz w:val="24"/>
          <w:szCs w:val="24"/>
        </w:rPr>
      </w:pPr>
    </w:p>
    <w:p w14:paraId="7C1EB6D0" w14:textId="77777777" w:rsidR="005177F1" w:rsidRPr="00A37EC8" w:rsidRDefault="00F8288C" w:rsidP="00D44758">
      <w:pPr>
        <w:rPr>
          <w:rFonts w:ascii="Times New Roman" w:hAnsi="Times New Roman" w:cs="Times New Roman"/>
          <w:sz w:val="24"/>
          <w:szCs w:val="24"/>
        </w:rPr>
      </w:pPr>
      <w:r>
        <w:rPr>
          <w:rFonts w:ascii="Times New Roman" w:hAnsi="Times New Roman" w:cs="Times New Roman"/>
          <w:sz w:val="24"/>
          <w:szCs w:val="24"/>
        </w:rPr>
        <w:pict w14:anchorId="1F64B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35pt;height:469.35pt">
            <v:imagedata r:id="rId6" o:title="Fig"/>
          </v:shape>
        </w:pict>
      </w:r>
    </w:p>
    <w:p w14:paraId="41583DA0" w14:textId="77777777" w:rsidR="00705338" w:rsidRPr="00E7204A" w:rsidRDefault="00705338" w:rsidP="00383F67">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 our own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w:t>
      </w:r>
      <w:ins w:id="404" w:author="pavel" w:date="2015-12-13T07:30:00Z">
        <w:r w:rsidR="00383F67" w:rsidRPr="00E7204A">
          <w:rPr>
            <w:rFonts w:ascii="Times New Roman" w:hAnsi="Times New Roman" w:cs="Times New Roman"/>
            <w:sz w:val="24"/>
            <w:szCs w:val="24"/>
          </w:rPr>
          <w:t>Map data ©2015 Google</w:t>
        </w:r>
      </w:ins>
      <w:ins w:id="405" w:author="pavel" w:date="2015-12-13T07:31:00Z">
        <w:r w:rsidR="00383F67" w:rsidRPr="00E7204A">
          <w:rPr>
            <w:rFonts w:ascii="Times New Roman" w:hAnsi="Times New Roman" w:cs="Times New Roman"/>
            <w:sz w:val="24"/>
            <w:szCs w:val="24"/>
          </w:rPr>
          <w:t>.</w:t>
        </w:r>
      </w:ins>
    </w:p>
    <w:p w14:paraId="71410AE6" w14:textId="77777777" w:rsidR="00936A04" w:rsidRPr="00A37EC8" w:rsidRDefault="00936A04" w:rsidP="00705338">
      <w:pPr>
        <w:rPr>
          <w:rFonts w:ascii="Times New Roman" w:hAnsi="Times New Roman" w:cs="Times New Roman"/>
          <w:sz w:val="24"/>
          <w:szCs w:val="24"/>
        </w:rPr>
      </w:pPr>
    </w:p>
    <w:p w14:paraId="674C0958" w14:textId="77777777" w:rsidR="00936A04" w:rsidRPr="00A37EC8" w:rsidRDefault="00F8288C" w:rsidP="00705338">
      <w:pPr>
        <w:rPr>
          <w:rFonts w:ascii="Times New Roman" w:hAnsi="Times New Roman" w:cs="Times New Roman"/>
          <w:sz w:val="24"/>
          <w:szCs w:val="24"/>
        </w:rPr>
      </w:pPr>
      <w:r>
        <w:rPr>
          <w:rFonts w:ascii="Times New Roman" w:hAnsi="Times New Roman" w:cs="Times New Roman"/>
          <w:sz w:val="24"/>
          <w:szCs w:val="24"/>
        </w:rPr>
        <w:lastRenderedPageBreak/>
        <w:pict w14:anchorId="761F5AD0">
          <v:shape id="_x0000_i1026" type="#_x0000_t75" style="width:469.35pt;height:592.3pt">
            <v:imagedata r:id="rId7" o:title="Fig"/>
          </v:shape>
        </w:pict>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14:paraId="6B0F7578" w14:textId="77777777" w:rsidR="008624F2" w:rsidRPr="00A37EC8" w:rsidRDefault="00F8288C" w:rsidP="00705338">
      <w:pPr>
        <w:rPr>
          <w:rFonts w:ascii="Times New Roman" w:hAnsi="Times New Roman" w:cs="Times New Roman"/>
          <w:sz w:val="24"/>
          <w:szCs w:val="24"/>
        </w:rPr>
      </w:pPr>
      <w:r>
        <w:rPr>
          <w:rFonts w:ascii="Times New Roman" w:hAnsi="Times New Roman" w:cs="Times New Roman"/>
          <w:sz w:val="24"/>
          <w:szCs w:val="24"/>
        </w:rPr>
        <w:lastRenderedPageBreak/>
        <w:pict w14:anchorId="2BEBDB5E">
          <v:shape id="_x0000_i1027" type="#_x0000_t75" style="width:469.35pt;height:425.9pt">
            <v:imagedata r:id="rId8" o:title="Fig"/>
          </v:shape>
        </w:pict>
      </w:r>
    </w:p>
    <w:p w14:paraId="4B1A6A23" w14:textId="77777777"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14:paraId="4F66B022" w14:textId="77777777" w:rsidR="006B340D" w:rsidRPr="00A37EC8" w:rsidRDefault="00F8288C" w:rsidP="006B340D">
      <w:pPr>
        <w:rPr>
          <w:rFonts w:ascii="Times New Roman" w:hAnsi="Times New Roman" w:cs="Times New Roman"/>
          <w:sz w:val="24"/>
          <w:szCs w:val="24"/>
        </w:rPr>
      </w:pPr>
      <w:r>
        <w:rPr>
          <w:rFonts w:ascii="Times New Roman" w:hAnsi="Times New Roman" w:cs="Times New Roman"/>
          <w:sz w:val="24"/>
          <w:szCs w:val="24"/>
        </w:rPr>
        <w:lastRenderedPageBreak/>
        <w:pict w14:anchorId="124B7E17">
          <v:shape id="_x0000_i1028" type="#_x0000_t75" style="width:451pt;height:451pt">
            <v:imagedata r:id="rId9" o:title="Fig"/>
          </v:shape>
        </w:pict>
      </w:r>
    </w:p>
    <w:p w14:paraId="317FE603" w14:textId="4DA2218A" w:rsidR="006B340D" w:rsidRPr="00A37EC8" w:rsidRDefault="006B340D"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The 28</w:t>
      </w:r>
      <w:ins w:id="406" w:author="Jakubec Pavel" w:date="2015-12-15T16:01:00Z">
        <w:r w:rsidR="008E0566">
          <w:rPr>
            <w:rFonts w:ascii="Times New Roman" w:hAnsi="Times New Roman" w:cs="Times New Roman"/>
            <w:sz w:val="24"/>
            <w:szCs w:val="24"/>
          </w:rPr>
          <w:t xml:space="preserve"> and 1</w:t>
        </w:r>
      </w:ins>
      <w:ins w:id="407" w:author="Jakubec Pavel" w:date="2015-12-15T16:02:00Z">
        <w:r w:rsidR="003B36F1">
          <w:rPr>
            <w:rFonts w:ascii="Times New Roman" w:hAnsi="Times New Roman" w:cs="Times New Roman"/>
            <w:sz w:val="24"/>
            <w:szCs w:val="24"/>
          </w:rPr>
          <w:t>2</w:t>
        </w:r>
      </w:ins>
      <w:ins w:id="408" w:author="Jakubec Pavel" w:date="2015-12-15T16:01:00Z">
        <w:r w:rsidR="008E0566">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°C treatment is not shown, because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 xml:space="preserve">did not occur. </w:t>
      </w:r>
    </w:p>
    <w:p w14:paraId="12A7DCE1" w14:textId="77777777" w:rsidR="00814DE7" w:rsidRPr="00A37EC8" w:rsidRDefault="00F8288C" w:rsidP="00814DE7">
      <w:pPr>
        <w:rPr>
          <w:rFonts w:ascii="Times New Roman" w:hAnsi="Times New Roman" w:cs="Times New Roman"/>
          <w:sz w:val="24"/>
          <w:szCs w:val="24"/>
        </w:rPr>
      </w:pPr>
      <w:r>
        <w:rPr>
          <w:rFonts w:ascii="Times New Roman" w:hAnsi="Times New Roman" w:cs="Times New Roman"/>
          <w:sz w:val="24"/>
          <w:szCs w:val="24"/>
        </w:rPr>
        <w:lastRenderedPageBreak/>
        <w:pict w14:anchorId="75310322">
          <v:shape id="_x0000_i1029" type="#_x0000_t75" style="width:451pt;height:451pt">
            <v:imagedata r:id="rId10" o:title="Fig"/>
          </v:shape>
        </w:pict>
      </w:r>
    </w:p>
    <w:p w14:paraId="4CD16AC5" w14:textId="77777777"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14:paraId="18F9E8E7" w14:textId="77777777" w:rsidR="00E5039E" w:rsidRPr="00A37EC8" w:rsidRDefault="00F8288C" w:rsidP="00D44758">
      <w:pPr>
        <w:rPr>
          <w:rFonts w:ascii="Times New Roman" w:hAnsi="Times New Roman" w:cs="Times New Roman"/>
          <w:sz w:val="24"/>
          <w:szCs w:val="24"/>
        </w:rPr>
      </w:pPr>
      <w:r>
        <w:rPr>
          <w:rFonts w:ascii="Times New Roman" w:hAnsi="Times New Roman" w:cs="Times New Roman"/>
          <w:sz w:val="24"/>
          <w:szCs w:val="24"/>
        </w:rPr>
        <w:lastRenderedPageBreak/>
        <w:pict w14:anchorId="745213D4">
          <v:shape id="_x0000_i1030" type="#_x0000_t75" style="width:451pt;height:451pt">
            <v:imagedata r:id="rId11" o:title="Fig"/>
          </v:shape>
        </w:pict>
      </w:r>
    </w:p>
    <w:p w14:paraId="46689785" w14:textId="7F4F7975"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the whole range of experimental temperature except the 28</w:t>
      </w:r>
      <w:ins w:id="409" w:author="Jakubec Pavel" w:date="2015-12-15T16:01:00Z">
        <w:r w:rsidR="005A7AD9">
          <w:rPr>
            <w:rFonts w:ascii="Times New Roman" w:hAnsi="Times New Roman" w:cs="Times New Roman"/>
            <w:sz w:val="24"/>
            <w:szCs w:val="24"/>
          </w:rPr>
          <w:t xml:space="preserve"> and 1</w:t>
        </w:r>
      </w:ins>
      <w:ins w:id="410" w:author="Jakubec Pavel" w:date="2015-12-15T16:02:00Z">
        <w:r w:rsidR="003B36F1">
          <w:rPr>
            <w:rFonts w:ascii="Times New Roman" w:hAnsi="Times New Roman" w:cs="Times New Roman"/>
            <w:sz w:val="24"/>
            <w:szCs w:val="24"/>
          </w:rPr>
          <w:t>2</w:t>
        </w:r>
      </w:ins>
      <w:ins w:id="411" w:author="Jakubec Pavel" w:date="2015-12-15T16:01:00Z">
        <w:r w:rsidR="005A7AD9">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°C, where beetles did not breed successfully. </w:t>
      </w:r>
    </w:p>
    <w:p w14:paraId="3589AC99" w14:textId="77777777" w:rsidR="006B340D" w:rsidRPr="00A37EC8" w:rsidRDefault="00F8288C" w:rsidP="00E5039E">
      <w:pPr>
        <w:rPr>
          <w:rFonts w:ascii="Times New Roman" w:hAnsi="Times New Roman" w:cs="Times New Roman"/>
          <w:sz w:val="24"/>
          <w:szCs w:val="24"/>
        </w:rPr>
      </w:pPr>
      <w:r>
        <w:rPr>
          <w:rFonts w:ascii="Times New Roman" w:hAnsi="Times New Roman" w:cs="Times New Roman"/>
          <w:sz w:val="24"/>
          <w:szCs w:val="24"/>
        </w:rPr>
        <w:lastRenderedPageBreak/>
        <w:pict w14:anchorId="0BCF9C30">
          <v:shape id="_x0000_i1031" type="#_x0000_t75" style="width:380.4pt;height:571.25pt">
            <v:imagedata r:id="rId12" o:title="Fig"/>
          </v:shape>
        </w:pict>
      </w:r>
    </w:p>
    <w:p w14:paraId="7DAF36E8"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14:paraId="45DA4D81" w14:textId="77777777" w:rsidR="006B340D" w:rsidRPr="00A37EC8" w:rsidRDefault="00F8288C" w:rsidP="006B340D">
      <w:pPr>
        <w:rPr>
          <w:rFonts w:ascii="Times New Roman" w:hAnsi="Times New Roman" w:cs="Times New Roman"/>
          <w:sz w:val="24"/>
          <w:szCs w:val="24"/>
        </w:rPr>
      </w:pPr>
      <w:r>
        <w:rPr>
          <w:rFonts w:ascii="Times New Roman" w:hAnsi="Times New Roman" w:cs="Times New Roman"/>
          <w:sz w:val="24"/>
          <w:szCs w:val="24"/>
        </w:rPr>
        <w:lastRenderedPageBreak/>
        <w:pict w14:anchorId="36A78DC4">
          <v:shape id="_x0000_i1032" type="#_x0000_t75" style="width:440.15pt;height:528.45pt">
            <v:imagedata r:id="rId13" o:title="Fig"/>
          </v:shape>
        </w:pict>
      </w:r>
    </w:p>
    <w:p w14:paraId="62DC2501"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14:paraId="32847AB8" w14:textId="77777777"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 Pavel">
    <w15:presenceInfo w15:providerId="None" w15:userId="Jakubec Pav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efaultTableStyle w:val="Normln"/>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C4878"/>
    <w:rsid w:val="00010A31"/>
    <w:rsid w:val="000117E1"/>
    <w:rsid w:val="00014F2B"/>
    <w:rsid w:val="000150E9"/>
    <w:rsid w:val="000208A6"/>
    <w:rsid w:val="0002698B"/>
    <w:rsid w:val="00030716"/>
    <w:rsid w:val="00030E41"/>
    <w:rsid w:val="00031059"/>
    <w:rsid w:val="000310D8"/>
    <w:rsid w:val="000349B2"/>
    <w:rsid w:val="00036BDE"/>
    <w:rsid w:val="0004579A"/>
    <w:rsid w:val="00052300"/>
    <w:rsid w:val="00052A7B"/>
    <w:rsid w:val="000531E4"/>
    <w:rsid w:val="00054F63"/>
    <w:rsid w:val="000557F3"/>
    <w:rsid w:val="00064636"/>
    <w:rsid w:val="00065521"/>
    <w:rsid w:val="0006798B"/>
    <w:rsid w:val="00067AC1"/>
    <w:rsid w:val="000702BD"/>
    <w:rsid w:val="00074056"/>
    <w:rsid w:val="0007747F"/>
    <w:rsid w:val="00081D08"/>
    <w:rsid w:val="000827DB"/>
    <w:rsid w:val="000844FF"/>
    <w:rsid w:val="0009285D"/>
    <w:rsid w:val="000938F6"/>
    <w:rsid w:val="00093960"/>
    <w:rsid w:val="00095008"/>
    <w:rsid w:val="0009627B"/>
    <w:rsid w:val="00096A29"/>
    <w:rsid w:val="00097D2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D24B9"/>
    <w:rsid w:val="000D3847"/>
    <w:rsid w:val="000E1577"/>
    <w:rsid w:val="000E2EF4"/>
    <w:rsid w:val="000E30FA"/>
    <w:rsid w:val="000E3AC8"/>
    <w:rsid w:val="000E44D3"/>
    <w:rsid w:val="000E5D22"/>
    <w:rsid w:val="000E75B2"/>
    <w:rsid w:val="000E7E99"/>
    <w:rsid w:val="000F4F2E"/>
    <w:rsid w:val="000F6FCE"/>
    <w:rsid w:val="000F7E7A"/>
    <w:rsid w:val="00103997"/>
    <w:rsid w:val="00112300"/>
    <w:rsid w:val="00113F67"/>
    <w:rsid w:val="00115AFC"/>
    <w:rsid w:val="001161C7"/>
    <w:rsid w:val="0012202E"/>
    <w:rsid w:val="00122A0C"/>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53E3C"/>
    <w:rsid w:val="00154E7E"/>
    <w:rsid w:val="00155BF0"/>
    <w:rsid w:val="00155D56"/>
    <w:rsid w:val="00166766"/>
    <w:rsid w:val="00171D58"/>
    <w:rsid w:val="00173388"/>
    <w:rsid w:val="00173731"/>
    <w:rsid w:val="00174333"/>
    <w:rsid w:val="00175F77"/>
    <w:rsid w:val="00176FD6"/>
    <w:rsid w:val="001778BB"/>
    <w:rsid w:val="00181F83"/>
    <w:rsid w:val="00183472"/>
    <w:rsid w:val="00186DC0"/>
    <w:rsid w:val="00190763"/>
    <w:rsid w:val="00190BA4"/>
    <w:rsid w:val="00192C23"/>
    <w:rsid w:val="0019654C"/>
    <w:rsid w:val="001A0C3D"/>
    <w:rsid w:val="001A1897"/>
    <w:rsid w:val="001A4326"/>
    <w:rsid w:val="001A4348"/>
    <w:rsid w:val="001A48A5"/>
    <w:rsid w:val="001A56DD"/>
    <w:rsid w:val="001B13F2"/>
    <w:rsid w:val="001B2CE2"/>
    <w:rsid w:val="001B4DE3"/>
    <w:rsid w:val="001C2534"/>
    <w:rsid w:val="001C77C3"/>
    <w:rsid w:val="001D1DAF"/>
    <w:rsid w:val="001D40CF"/>
    <w:rsid w:val="001E0CEB"/>
    <w:rsid w:val="001E1B17"/>
    <w:rsid w:val="001E6409"/>
    <w:rsid w:val="001F1631"/>
    <w:rsid w:val="001F29DD"/>
    <w:rsid w:val="001F2E57"/>
    <w:rsid w:val="001F4A9F"/>
    <w:rsid w:val="001F5E1D"/>
    <w:rsid w:val="001F7969"/>
    <w:rsid w:val="00200FD0"/>
    <w:rsid w:val="0020591D"/>
    <w:rsid w:val="00205D9D"/>
    <w:rsid w:val="00207BB3"/>
    <w:rsid w:val="002118B2"/>
    <w:rsid w:val="00212AF8"/>
    <w:rsid w:val="00214F48"/>
    <w:rsid w:val="0021760C"/>
    <w:rsid w:val="00220939"/>
    <w:rsid w:val="00220AC1"/>
    <w:rsid w:val="00221BC6"/>
    <w:rsid w:val="002253D6"/>
    <w:rsid w:val="0022792E"/>
    <w:rsid w:val="00230200"/>
    <w:rsid w:val="0023351B"/>
    <w:rsid w:val="0023381B"/>
    <w:rsid w:val="002342E3"/>
    <w:rsid w:val="0023477D"/>
    <w:rsid w:val="00237CB5"/>
    <w:rsid w:val="00245D7C"/>
    <w:rsid w:val="002478BF"/>
    <w:rsid w:val="00251F17"/>
    <w:rsid w:val="00252105"/>
    <w:rsid w:val="00252FA9"/>
    <w:rsid w:val="0025443B"/>
    <w:rsid w:val="00255808"/>
    <w:rsid w:val="002564DC"/>
    <w:rsid w:val="00257A51"/>
    <w:rsid w:val="00265CD6"/>
    <w:rsid w:val="0027031F"/>
    <w:rsid w:val="0027057C"/>
    <w:rsid w:val="00276AA7"/>
    <w:rsid w:val="00281109"/>
    <w:rsid w:val="00281FD3"/>
    <w:rsid w:val="00282025"/>
    <w:rsid w:val="0028354F"/>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2648"/>
    <w:rsid w:val="002B46D9"/>
    <w:rsid w:val="002C0145"/>
    <w:rsid w:val="002C06AC"/>
    <w:rsid w:val="002C21DA"/>
    <w:rsid w:val="002C2B51"/>
    <w:rsid w:val="002C48D3"/>
    <w:rsid w:val="002C540F"/>
    <w:rsid w:val="002C63D9"/>
    <w:rsid w:val="002C7918"/>
    <w:rsid w:val="002D5544"/>
    <w:rsid w:val="002D7863"/>
    <w:rsid w:val="002E1801"/>
    <w:rsid w:val="002E1E34"/>
    <w:rsid w:val="002E4C2E"/>
    <w:rsid w:val="002E5CBF"/>
    <w:rsid w:val="002F0869"/>
    <w:rsid w:val="002F0ED7"/>
    <w:rsid w:val="002F16B9"/>
    <w:rsid w:val="002F1BBF"/>
    <w:rsid w:val="002F3C94"/>
    <w:rsid w:val="0030710B"/>
    <w:rsid w:val="00311239"/>
    <w:rsid w:val="00312439"/>
    <w:rsid w:val="0031268B"/>
    <w:rsid w:val="00314983"/>
    <w:rsid w:val="003170D5"/>
    <w:rsid w:val="00320093"/>
    <w:rsid w:val="00325530"/>
    <w:rsid w:val="00326EE5"/>
    <w:rsid w:val="00331055"/>
    <w:rsid w:val="00331543"/>
    <w:rsid w:val="003320B4"/>
    <w:rsid w:val="0033416A"/>
    <w:rsid w:val="0033435D"/>
    <w:rsid w:val="00337968"/>
    <w:rsid w:val="00340B5C"/>
    <w:rsid w:val="00341575"/>
    <w:rsid w:val="0034557B"/>
    <w:rsid w:val="00347AF0"/>
    <w:rsid w:val="00347DAC"/>
    <w:rsid w:val="00357CAC"/>
    <w:rsid w:val="00357E24"/>
    <w:rsid w:val="00364A8E"/>
    <w:rsid w:val="00364F1C"/>
    <w:rsid w:val="00365F58"/>
    <w:rsid w:val="00371088"/>
    <w:rsid w:val="00371EFB"/>
    <w:rsid w:val="00371F9D"/>
    <w:rsid w:val="00373FC4"/>
    <w:rsid w:val="00375A9C"/>
    <w:rsid w:val="00376F67"/>
    <w:rsid w:val="003771BE"/>
    <w:rsid w:val="003816DB"/>
    <w:rsid w:val="00383F67"/>
    <w:rsid w:val="0038640A"/>
    <w:rsid w:val="003865AC"/>
    <w:rsid w:val="00386D6B"/>
    <w:rsid w:val="003911B9"/>
    <w:rsid w:val="00391255"/>
    <w:rsid w:val="00394824"/>
    <w:rsid w:val="00394B84"/>
    <w:rsid w:val="003A353D"/>
    <w:rsid w:val="003A726D"/>
    <w:rsid w:val="003A7BE4"/>
    <w:rsid w:val="003B0E32"/>
    <w:rsid w:val="003B36F1"/>
    <w:rsid w:val="003B3B2A"/>
    <w:rsid w:val="003B5409"/>
    <w:rsid w:val="003C3E84"/>
    <w:rsid w:val="003C4489"/>
    <w:rsid w:val="003D000E"/>
    <w:rsid w:val="003D0142"/>
    <w:rsid w:val="003D1080"/>
    <w:rsid w:val="003D1AAA"/>
    <w:rsid w:val="003D2275"/>
    <w:rsid w:val="003D22EF"/>
    <w:rsid w:val="003D308A"/>
    <w:rsid w:val="003D3EA2"/>
    <w:rsid w:val="003E2D9F"/>
    <w:rsid w:val="003E412B"/>
    <w:rsid w:val="003E44BF"/>
    <w:rsid w:val="003E6856"/>
    <w:rsid w:val="003E770A"/>
    <w:rsid w:val="003F1BDC"/>
    <w:rsid w:val="003F25D5"/>
    <w:rsid w:val="003F6AA6"/>
    <w:rsid w:val="003F7FAE"/>
    <w:rsid w:val="004009D9"/>
    <w:rsid w:val="00404DB3"/>
    <w:rsid w:val="00411992"/>
    <w:rsid w:val="00411C94"/>
    <w:rsid w:val="004133A9"/>
    <w:rsid w:val="0042040C"/>
    <w:rsid w:val="0042049C"/>
    <w:rsid w:val="00421811"/>
    <w:rsid w:val="00423DFB"/>
    <w:rsid w:val="00426E02"/>
    <w:rsid w:val="00427868"/>
    <w:rsid w:val="00435234"/>
    <w:rsid w:val="00436377"/>
    <w:rsid w:val="004364B2"/>
    <w:rsid w:val="004408F5"/>
    <w:rsid w:val="00443EA7"/>
    <w:rsid w:val="00451C34"/>
    <w:rsid w:val="00456A87"/>
    <w:rsid w:val="004570EF"/>
    <w:rsid w:val="0046021B"/>
    <w:rsid w:val="00461C4E"/>
    <w:rsid w:val="00465B51"/>
    <w:rsid w:val="004718CC"/>
    <w:rsid w:val="00473D99"/>
    <w:rsid w:val="00475CD9"/>
    <w:rsid w:val="00476A13"/>
    <w:rsid w:val="00477865"/>
    <w:rsid w:val="00481EE2"/>
    <w:rsid w:val="00482B96"/>
    <w:rsid w:val="00487BA0"/>
    <w:rsid w:val="00490E17"/>
    <w:rsid w:val="00494C4F"/>
    <w:rsid w:val="004A1B48"/>
    <w:rsid w:val="004A1BE9"/>
    <w:rsid w:val="004A3C50"/>
    <w:rsid w:val="004B2032"/>
    <w:rsid w:val="004B7C27"/>
    <w:rsid w:val="004C5722"/>
    <w:rsid w:val="004D2B23"/>
    <w:rsid w:val="004D502D"/>
    <w:rsid w:val="004D6A49"/>
    <w:rsid w:val="004E4AF1"/>
    <w:rsid w:val="004F687A"/>
    <w:rsid w:val="004F73F4"/>
    <w:rsid w:val="00501FD0"/>
    <w:rsid w:val="0050379D"/>
    <w:rsid w:val="00504EA7"/>
    <w:rsid w:val="00505EE1"/>
    <w:rsid w:val="0050660E"/>
    <w:rsid w:val="00506981"/>
    <w:rsid w:val="00506E63"/>
    <w:rsid w:val="00510657"/>
    <w:rsid w:val="00513D92"/>
    <w:rsid w:val="005154D3"/>
    <w:rsid w:val="005177F1"/>
    <w:rsid w:val="00525BB6"/>
    <w:rsid w:val="005271D0"/>
    <w:rsid w:val="0053150B"/>
    <w:rsid w:val="0053203D"/>
    <w:rsid w:val="00535F23"/>
    <w:rsid w:val="0054095D"/>
    <w:rsid w:val="005414CB"/>
    <w:rsid w:val="0054186D"/>
    <w:rsid w:val="0054605A"/>
    <w:rsid w:val="00546771"/>
    <w:rsid w:val="0055225B"/>
    <w:rsid w:val="00554401"/>
    <w:rsid w:val="0056144F"/>
    <w:rsid w:val="0056364C"/>
    <w:rsid w:val="00564830"/>
    <w:rsid w:val="00564AA9"/>
    <w:rsid w:val="00571917"/>
    <w:rsid w:val="00572581"/>
    <w:rsid w:val="00574951"/>
    <w:rsid w:val="00575594"/>
    <w:rsid w:val="00575657"/>
    <w:rsid w:val="00583081"/>
    <w:rsid w:val="00584645"/>
    <w:rsid w:val="0059168C"/>
    <w:rsid w:val="00591D4C"/>
    <w:rsid w:val="005A109D"/>
    <w:rsid w:val="005A2147"/>
    <w:rsid w:val="005A3840"/>
    <w:rsid w:val="005A4DCE"/>
    <w:rsid w:val="005A512B"/>
    <w:rsid w:val="005A51CE"/>
    <w:rsid w:val="005A7AD9"/>
    <w:rsid w:val="005A7C23"/>
    <w:rsid w:val="005B26C4"/>
    <w:rsid w:val="005B660E"/>
    <w:rsid w:val="005B6A71"/>
    <w:rsid w:val="005B7C83"/>
    <w:rsid w:val="005C0C2F"/>
    <w:rsid w:val="005C1ABB"/>
    <w:rsid w:val="005C4224"/>
    <w:rsid w:val="005C57A3"/>
    <w:rsid w:val="005C590F"/>
    <w:rsid w:val="005C6691"/>
    <w:rsid w:val="005C6A8C"/>
    <w:rsid w:val="005C6CB9"/>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0A68"/>
    <w:rsid w:val="00634084"/>
    <w:rsid w:val="00636299"/>
    <w:rsid w:val="006367B7"/>
    <w:rsid w:val="006375EF"/>
    <w:rsid w:val="00637D01"/>
    <w:rsid w:val="00641BCA"/>
    <w:rsid w:val="00642022"/>
    <w:rsid w:val="00642678"/>
    <w:rsid w:val="00642DCA"/>
    <w:rsid w:val="006436F1"/>
    <w:rsid w:val="006441B9"/>
    <w:rsid w:val="006445D9"/>
    <w:rsid w:val="006501B7"/>
    <w:rsid w:val="00652C9E"/>
    <w:rsid w:val="0065744D"/>
    <w:rsid w:val="006606EE"/>
    <w:rsid w:val="00662925"/>
    <w:rsid w:val="00663128"/>
    <w:rsid w:val="00663A63"/>
    <w:rsid w:val="00674AFD"/>
    <w:rsid w:val="00675FC2"/>
    <w:rsid w:val="00680E75"/>
    <w:rsid w:val="0068377B"/>
    <w:rsid w:val="00684346"/>
    <w:rsid w:val="006848AD"/>
    <w:rsid w:val="006854C9"/>
    <w:rsid w:val="00686C9B"/>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3CC5"/>
    <w:rsid w:val="006D4D54"/>
    <w:rsid w:val="006E39E9"/>
    <w:rsid w:val="006E3DA7"/>
    <w:rsid w:val="006F4612"/>
    <w:rsid w:val="00700F61"/>
    <w:rsid w:val="00701F4E"/>
    <w:rsid w:val="00702B25"/>
    <w:rsid w:val="007045E2"/>
    <w:rsid w:val="00705338"/>
    <w:rsid w:val="00710440"/>
    <w:rsid w:val="0071091B"/>
    <w:rsid w:val="00711030"/>
    <w:rsid w:val="00711FDB"/>
    <w:rsid w:val="00717F71"/>
    <w:rsid w:val="0072111C"/>
    <w:rsid w:val="00723284"/>
    <w:rsid w:val="00724985"/>
    <w:rsid w:val="007362BC"/>
    <w:rsid w:val="007375BF"/>
    <w:rsid w:val="007402BC"/>
    <w:rsid w:val="007413AF"/>
    <w:rsid w:val="00742D8C"/>
    <w:rsid w:val="007436B2"/>
    <w:rsid w:val="007438E3"/>
    <w:rsid w:val="007469BC"/>
    <w:rsid w:val="007502D1"/>
    <w:rsid w:val="007522C3"/>
    <w:rsid w:val="007578FB"/>
    <w:rsid w:val="0076206F"/>
    <w:rsid w:val="00762B18"/>
    <w:rsid w:val="00764DD5"/>
    <w:rsid w:val="00765665"/>
    <w:rsid w:val="0077059F"/>
    <w:rsid w:val="007718A8"/>
    <w:rsid w:val="00773A33"/>
    <w:rsid w:val="007750F0"/>
    <w:rsid w:val="00776C58"/>
    <w:rsid w:val="007777ED"/>
    <w:rsid w:val="00777E9B"/>
    <w:rsid w:val="007818F5"/>
    <w:rsid w:val="00783BFA"/>
    <w:rsid w:val="0078427C"/>
    <w:rsid w:val="00785F38"/>
    <w:rsid w:val="00793E08"/>
    <w:rsid w:val="00794646"/>
    <w:rsid w:val="00794BBF"/>
    <w:rsid w:val="00796781"/>
    <w:rsid w:val="00796D58"/>
    <w:rsid w:val="007A183A"/>
    <w:rsid w:val="007A3447"/>
    <w:rsid w:val="007A59D6"/>
    <w:rsid w:val="007A6207"/>
    <w:rsid w:val="007B2FE9"/>
    <w:rsid w:val="007B7171"/>
    <w:rsid w:val="007C0EED"/>
    <w:rsid w:val="007C3545"/>
    <w:rsid w:val="007C4C74"/>
    <w:rsid w:val="007D010C"/>
    <w:rsid w:val="007D0D31"/>
    <w:rsid w:val="007D18EA"/>
    <w:rsid w:val="007D35FB"/>
    <w:rsid w:val="007E580F"/>
    <w:rsid w:val="007E6E65"/>
    <w:rsid w:val="007E7642"/>
    <w:rsid w:val="007F1BD0"/>
    <w:rsid w:val="007F53BE"/>
    <w:rsid w:val="008014CD"/>
    <w:rsid w:val="00801943"/>
    <w:rsid w:val="008077E7"/>
    <w:rsid w:val="008101C0"/>
    <w:rsid w:val="00813640"/>
    <w:rsid w:val="0081444D"/>
    <w:rsid w:val="00814DE7"/>
    <w:rsid w:val="00814ED4"/>
    <w:rsid w:val="00815696"/>
    <w:rsid w:val="00816949"/>
    <w:rsid w:val="00820A84"/>
    <w:rsid w:val="00821BD1"/>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62E8E"/>
    <w:rsid w:val="00876E30"/>
    <w:rsid w:val="0088142E"/>
    <w:rsid w:val="008838D5"/>
    <w:rsid w:val="008838FE"/>
    <w:rsid w:val="00884605"/>
    <w:rsid w:val="008870E1"/>
    <w:rsid w:val="00890B5D"/>
    <w:rsid w:val="00895C58"/>
    <w:rsid w:val="00897B09"/>
    <w:rsid w:val="008A1176"/>
    <w:rsid w:val="008A2AA9"/>
    <w:rsid w:val="008A32F0"/>
    <w:rsid w:val="008A6F54"/>
    <w:rsid w:val="008B2FD2"/>
    <w:rsid w:val="008B38D6"/>
    <w:rsid w:val="008B48C9"/>
    <w:rsid w:val="008B5098"/>
    <w:rsid w:val="008B56CF"/>
    <w:rsid w:val="008B63FD"/>
    <w:rsid w:val="008C0042"/>
    <w:rsid w:val="008C0D03"/>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566"/>
    <w:rsid w:val="008E0AD2"/>
    <w:rsid w:val="008E4FD9"/>
    <w:rsid w:val="008F0BF0"/>
    <w:rsid w:val="008F54C5"/>
    <w:rsid w:val="00902E9D"/>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B013B"/>
    <w:rsid w:val="009B09FF"/>
    <w:rsid w:val="009B31DF"/>
    <w:rsid w:val="009B5DAC"/>
    <w:rsid w:val="009C4FC7"/>
    <w:rsid w:val="009C6DD8"/>
    <w:rsid w:val="009D3F2F"/>
    <w:rsid w:val="009E143A"/>
    <w:rsid w:val="009E26DB"/>
    <w:rsid w:val="009E32C6"/>
    <w:rsid w:val="009E58CE"/>
    <w:rsid w:val="009E7968"/>
    <w:rsid w:val="009F115F"/>
    <w:rsid w:val="009F3120"/>
    <w:rsid w:val="009F47F3"/>
    <w:rsid w:val="009F79FA"/>
    <w:rsid w:val="00A00A80"/>
    <w:rsid w:val="00A02872"/>
    <w:rsid w:val="00A106C3"/>
    <w:rsid w:val="00A137BC"/>
    <w:rsid w:val="00A15FB0"/>
    <w:rsid w:val="00A16120"/>
    <w:rsid w:val="00A202E6"/>
    <w:rsid w:val="00A220F3"/>
    <w:rsid w:val="00A24860"/>
    <w:rsid w:val="00A24D66"/>
    <w:rsid w:val="00A34BCA"/>
    <w:rsid w:val="00A363CC"/>
    <w:rsid w:val="00A36F49"/>
    <w:rsid w:val="00A37EC8"/>
    <w:rsid w:val="00A439E2"/>
    <w:rsid w:val="00A45576"/>
    <w:rsid w:val="00A474CF"/>
    <w:rsid w:val="00A501DD"/>
    <w:rsid w:val="00A5335D"/>
    <w:rsid w:val="00A56C8E"/>
    <w:rsid w:val="00A57F25"/>
    <w:rsid w:val="00A61231"/>
    <w:rsid w:val="00A627C5"/>
    <w:rsid w:val="00A63FD9"/>
    <w:rsid w:val="00A71A07"/>
    <w:rsid w:val="00A72727"/>
    <w:rsid w:val="00A741CE"/>
    <w:rsid w:val="00A76258"/>
    <w:rsid w:val="00A8055C"/>
    <w:rsid w:val="00A84237"/>
    <w:rsid w:val="00A86947"/>
    <w:rsid w:val="00A91A91"/>
    <w:rsid w:val="00A95ABB"/>
    <w:rsid w:val="00AA0410"/>
    <w:rsid w:val="00AB07FB"/>
    <w:rsid w:val="00AB230B"/>
    <w:rsid w:val="00AB2A3E"/>
    <w:rsid w:val="00AB3D25"/>
    <w:rsid w:val="00AB41D8"/>
    <w:rsid w:val="00AB4202"/>
    <w:rsid w:val="00AB551B"/>
    <w:rsid w:val="00AB7020"/>
    <w:rsid w:val="00AC33A6"/>
    <w:rsid w:val="00AD41C5"/>
    <w:rsid w:val="00AD6BD5"/>
    <w:rsid w:val="00AE2991"/>
    <w:rsid w:val="00AE660D"/>
    <w:rsid w:val="00AF0EE2"/>
    <w:rsid w:val="00AF3138"/>
    <w:rsid w:val="00AF58F1"/>
    <w:rsid w:val="00AF6AA0"/>
    <w:rsid w:val="00AF7CF0"/>
    <w:rsid w:val="00B00E10"/>
    <w:rsid w:val="00B12DAD"/>
    <w:rsid w:val="00B1376E"/>
    <w:rsid w:val="00B26124"/>
    <w:rsid w:val="00B264EC"/>
    <w:rsid w:val="00B27303"/>
    <w:rsid w:val="00B27B7C"/>
    <w:rsid w:val="00B31574"/>
    <w:rsid w:val="00B31FAD"/>
    <w:rsid w:val="00B3476E"/>
    <w:rsid w:val="00B34D3D"/>
    <w:rsid w:val="00B3792D"/>
    <w:rsid w:val="00B41CE2"/>
    <w:rsid w:val="00B4672C"/>
    <w:rsid w:val="00B55F29"/>
    <w:rsid w:val="00B55F50"/>
    <w:rsid w:val="00B5675E"/>
    <w:rsid w:val="00B56988"/>
    <w:rsid w:val="00B61B2D"/>
    <w:rsid w:val="00B6365C"/>
    <w:rsid w:val="00B667C0"/>
    <w:rsid w:val="00B74959"/>
    <w:rsid w:val="00B750CB"/>
    <w:rsid w:val="00B80FB6"/>
    <w:rsid w:val="00B831F0"/>
    <w:rsid w:val="00B84500"/>
    <w:rsid w:val="00B87505"/>
    <w:rsid w:val="00B87646"/>
    <w:rsid w:val="00B9074D"/>
    <w:rsid w:val="00B94BCF"/>
    <w:rsid w:val="00B95E1A"/>
    <w:rsid w:val="00BA2BE2"/>
    <w:rsid w:val="00BA47B0"/>
    <w:rsid w:val="00BB036B"/>
    <w:rsid w:val="00BC1845"/>
    <w:rsid w:val="00BC2C92"/>
    <w:rsid w:val="00BC3869"/>
    <w:rsid w:val="00BC6C67"/>
    <w:rsid w:val="00BD50C9"/>
    <w:rsid w:val="00BD7CEE"/>
    <w:rsid w:val="00BE447B"/>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0E91"/>
    <w:rsid w:val="00C71365"/>
    <w:rsid w:val="00C72236"/>
    <w:rsid w:val="00C723FB"/>
    <w:rsid w:val="00C73805"/>
    <w:rsid w:val="00C76E76"/>
    <w:rsid w:val="00C815D3"/>
    <w:rsid w:val="00C82FE9"/>
    <w:rsid w:val="00C84244"/>
    <w:rsid w:val="00C85560"/>
    <w:rsid w:val="00C871F8"/>
    <w:rsid w:val="00C91DEC"/>
    <w:rsid w:val="00C94C4D"/>
    <w:rsid w:val="00CA21E8"/>
    <w:rsid w:val="00CA287F"/>
    <w:rsid w:val="00CA4D65"/>
    <w:rsid w:val="00CA5B94"/>
    <w:rsid w:val="00CA6284"/>
    <w:rsid w:val="00CB1938"/>
    <w:rsid w:val="00CB3371"/>
    <w:rsid w:val="00CB72DE"/>
    <w:rsid w:val="00CB762D"/>
    <w:rsid w:val="00CB7839"/>
    <w:rsid w:val="00CC2429"/>
    <w:rsid w:val="00CC6255"/>
    <w:rsid w:val="00CC7323"/>
    <w:rsid w:val="00CE4FEA"/>
    <w:rsid w:val="00CE5E7F"/>
    <w:rsid w:val="00CF4E48"/>
    <w:rsid w:val="00CF5C0D"/>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82B81"/>
    <w:rsid w:val="00D90B38"/>
    <w:rsid w:val="00D90C89"/>
    <w:rsid w:val="00D934FC"/>
    <w:rsid w:val="00D937A1"/>
    <w:rsid w:val="00D957ED"/>
    <w:rsid w:val="00DA0759"/>
    <w:rsid w:val="00DA1E83"/>
    <w:rsid w:val="00DA336B"/>
    <w:rsid w:val="00DA3518"/>
    <w:rsid w:val="00DA376B"/>
    <w:rsid w:val="00DA52A8"/>
    <w:rsid w:val="00DB0978"/>
    <w:rsid w:val="00DB0F65"/>
    <w:rsid w:val="00DB1FC1"/>
    <w:rsid w:val="00DB540E"/>
    <w:rsid w:val="00DB6AF4"/>
    <w:rsid w:val="00DB7AAE"/>
    <w:rsid w:val="00DC18F8"/>
    <w:rsid w:val="00DC5CA2"/>
    <w:rsid w:val="00DC6DB1"/>
    <w:rsid w:val="00DE1F06"/>
    <w:rsid w:val="00DE32FE"/>
    <w:rsid w:val="00DE4CF1"/>
    <w:rsid w:val="00DE6C31"/>
    <w:rsid w:val="00DE785F"/>
    <w:rsid w:val="00DF4B72"/>
    <w:rsid w:val="00DF7655"/>
    <w:rsid w:val="00E04D56"/>
    <w:rsid w:val="00E05D52"/>
    <w:rsid w:val="00E10B74"/>
    <w:rsid w:val="00E17BF8"/>
    <w:rsid w:val="00E25266"/>
    <w:rsid w:val="00E40D63"/>
    <w:rsid w:val="00E4149A"/>
    <w:rsid w:val="00E4223C"/>
    <w:rsid w:val="00E5039E"/>
    <w:rsid w:val="00E54233"/>
    <w:rsid w:val="00E54F93"/>
    <w:rsid w:val="00E551B1"/>
    <w:rsid w:val="00E575E2"/>
    <w:rsid w:val="00E60A60"/>
    <w:rsid w:val="00E60DC9"/>
    <w:rsid w:val="00E60FD5"/>
    <w:rsid w:val="00E61A0E"/>
    <w:rsid w:val="00E63AED"/>
    <w:rsid w:val="00E702A3"/>
    <w:rsid w:val="00E712A8"/>
    <w:rsid w:val="00E71B22"/>
    <w:rsid w:val="00E7204A"/>
    <w:rsid w:val="00E72713"/>
    <w:rsid w:val="00E73F13"/>
    <w:rsid w:val="00E761B3"/>
    <w:rsid w:val="00E80E76"/>
    <w:rsid w:val="00E81D5C"/>
    <w:rsid w:val="00E81EF6"/>
    <w:rsid w:val="00E8655B"/>
    <w:rsid w:val="00E870E2"/>
    <w:rsid w:val="00E90BF4"/>
    <w:rsid w:val="00E92D3B"/>
    <w:rsid w:val="00E958A8"/>
    <w:rsid w:val="00E958D0"/>
    <w:rsid w:val="00E9618D"/>
    <w:rsid w:val="00E963D9"/>
    <w:rsid w:val="00EA0ECA"/>
    <w:rsid w:val="00EA5808"/>
    <w:rsid w:val="00EB3880"/>
    <w:rsid w:val="00EB3B23"/>
    <w:rsid w:val="00EC216F"/>
    <w:rsid w:val="00ED511D"/>
    <w:rsid w:val="00ED768C"/>
    <w:rsid w:val="00EE5125"/>
    <w:rsid w:val="00EE6387"/>
    <w:rsid w:val="00EE68E7"/>
    <w:rsid w:val="00EE73B1"/>
    <w:rsid w:val="00EF37BE"/>
    <w:rsid w:val="00EF4FA3"/>
    <w:rsid w:val="00EF76D9"/>
    <w:rsid w:val="00EF7E34"/>
    <w:rsid w:val="00F017C2"/>
    <w:rsid w:val="00F029F3"/>
    <w:rsid w:val="00F02BA5"/>
    <w:rsid w:val="00F03C43"/>
    <w:rsid w:val="00F1111E"/>
    <w:rsid w:val="00F15E91"/>
    <w:rsid w:val="00F26437"/>
    <w:rsid w:val="00F26C57"/>
    <w:rsid w:val="00F31CDC"/>
    <w:rsid w:val="00F37E8A"/>
    <w:rsid w:val="00F4118E"/>
    <w:rsid w:val="00F41660"/>
    <w:rsid w:val="00F469C9"/>
    <w:rsid w:val="00F46F9B"/>
    <w:rsid w:val="00F54891"/>
    <w:rsid w:val="00F6280C"/>
    <w:rsid w:val="00F645BC"/>
    <w:rsid w:val="00F64F97"/>
    <w:rsid w:val="00F671EE"/>
    <w:rsid w:val="00F7046F"/>
    <w:rsid w:val="00F717F2"/>
    <w:rsid w:val="00F74232"/>
    <w:rsid w:val="00F77FA8"/>
    <w:rsid w:val="00F8288C"/>
    <w:rsid w:val="00F8365A"/>
    <w:rsid w:val="00F86E33"/>
    <w:rsid w:val="00F87737"/>
    <w:rsid w:val="00F90555"/>
    <w:rsid w:val="00F95BC8"/>
    <w:rsid w:val="00FA50FC"/>
    <w:rsid w:val="00FA5DC8"/>
    <w:rsid w:val="00FA662C"/>
    <w:rsid w:val="00FC2601"/>
    <w:rsid w:val="00FC2F41"/>
    <w:rsid w:val="00FC48FC"/>
    <w:rsid w:val="00FC4A9F"/>
    <w:rsid w:val="00FC56E8"/>
    <w:rsid w:val="00FC6017"/>
    <w:rsid w:val="00FC72F8"/>
    <w:rsid w:val="00FD234A"/>
    <w:rsid w:val="00FD4045"/>
    <w:rsid w:val="00FD48D1"/>
    <w:rsid w:val="00FD687B"/>
    <w:rsid w:val="00FE0D61"/>
    <w:rsid w:val="00FE39A7"/>
    <w:rsid w:val="00FE6006"/>
    <w:rsid w:val="00FF0143"/>
    <w:rsid w:val="00FF03A8"/>
    <w:rsid w:val="00FF7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0987552"/>
  <w15:docId w15:val="{143A81E0-2197-47C4-9041-05AE3E51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sz w:val="22"/>
      <w:szCs w:val="22"/>
      <w:lang w:eastAsia="zh-CN"/>
    </w:rPr>
  </w:style>
  <w:style w:type="paragraph" w:styleId="Nadpis1">
    <w:name w:val="heading 1"/>
    <w:basedOn w:val="Normln"/>
    <w:next w:val="Normln"/>
    <w:link w:val="Nadpis1Char"/>
    <w:uiPriority w:val="9"/>
    <w:qFormat/>
    <w:rsid w:val="00290F2D"/>
    <w:pPr>
      <w:keepNext/>
      <w:spacing w:before="240" w:after="60"/>
      <w:outlineLvl w:val="0"/>
    </w:pPr>
    <w:rPr>
      <w:rFonts w:ascii="Times New Roman" w:eastAsia="Times New Roman" w:hAnsi="Times New Roman" w:cs="Times New Roman"/>
      <w:b/>
      <w:bCs/>
      <w:kern w:val="32"/>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styleId="Hypertextovodkaz">
    <w:name w:val="Hyper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paragraph" w:customStyle="1" w:styleId="Heading">
    <w:name w:val="Heading"/>
    <w:basedOn w:val="Normln"/>
    <w:next w:val="Zkladntext"/>
    <w:rsid w:val="00435234"/>
    <w:pPr>
      <w:keepNext/>
      <w:spacing w:before="240" w:after="120"/>
    </w:pPr>
    <w:rPr>
      <w:rFonts w:ascii="Liberation Sans" w:eastAsia="Droid Sans Fallback" w:hAnsi="Liberation Sans" w:cs="FreeSans"/>
      <w:sz w:val="28"/>
      <w:szCs w:val="28"/>
    </w:rPr>
  </w:style>
  <w:style w:type="paragraph" w:styleId="Zkladntext">
    <w:name w:val="Body Text"/>
    <w:basedOn w:val="Normln"/>
    <w:rsid w:val="00435234"/>
    <w:pPr>
      <w:spacing w:after="140" w:line="288" w:lineRule="auto"/>
    </w:pPr>
  </w:style>
  <w:style w:type="paragraph" w:styleId="Seznam">
    <w:name w:val="List"/>
    <w:basedOn w:val="Zkladntext"/>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next w:val="Zkladntext"/>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next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Odkaznakoment">
    <w:name w:val="annotation reference"/>
    <w:uiPriority w:val="99"/>
    <w:semiHidden/>
    <w:unhideWhenUsed/>
    <w:rsid w:val="00684346"/>
    <w:rPr>
      <w:sz w:val="16"/>
      <w:szCs w:val="16"/>
    </w:rPr>
  </w:style>
  <w:style w:type="paragraph" w:styleId="Textkomente">
    <w:name w:val="annotation text"/>
    <w:basedOn w:val="Normln"/>
    <w:link w:val="TextkomenteChar2"/>
    <w:uiPriority w:val="99"/>
    <w:semiHidden/>
    <w:unhideWhenUsed/>
    <w:rsid w:val="00684346"/>
    <w:rPr>
      <w:rFonts w:cs="Times New Roman"/>
      <w:sz w:val="20"/>
      <w:szCs w:val="20"/>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paragraph" w:styleId="Nzev">
    <w:name w:val="Title"/>
    <w:basedOn w:val="Normln"/>
    <w:next w:val="Normln"/>
    <w:link w:val="NzevChar"/>
    <w:uiPriority w:val="10"/>
    <w:qFormat/>
    <w:rsid w:val="00290F2D"/>
    <w:pPr>
      <w:spacing w:before="240" w:after="60"/>
      <w:jc w:val="center"/>
      <w:outlineLvl w:val="0"/>
    </w:pPr>
    <w:rPr>
      <w:rFonts w:ascii="Times New Roman" w:eastAsia="Times New Roman" w:hAnsi="Times New Roman" w:cs="Times New Roman"/>
      <w:b/>
      <w:bCs/>
      <w:kern w:val="28"/>
      <w:sz w:val="32"/>
      <w:szCs w:val="32"/>
    </w:rPr>
  </w:style>
  <w:style w:type="character" w:customStyle="1" w:styleId="NzevChar">
    <w:name w:val="Název Char"/>
    <w:link w:val="Nzev"/>
    <w:uiPriority w:val="10"/>
    <w:rsid w:val="00290F2D"/>
    <w:rPr>
      <w:b/>
      <w:bCs/>
      <w:kern w:val="28"/>
      <w:sz w:val="32"/>
      <w:szCs w:val="32"/>
      <w:lang w:eastAsia="zh-CN"/>
    </w:rPr>
  </w:style>
  <w:style w:type="character" w:customStyle="1" w:styleId="Nadpis1Char">
    <w:name w:val="Nadpis 1 Char"/>
    <w:link w:val="Nadpis1"/>
    <w:uiPriority w:val="9"/>
    <w:rsid w:val="00290F2D"/>
    <w:rPr>
      <w:b/>
      <w:bCs/>
      <w:kern w:val="32"/>
      <w:sz w:val="32"/>
      <w:szCs w:val="32"/>
      <w:lang w:eastAsia="zh-CN"/>
    </w:rPr>
  </w:style>
  <w:style w:type="character" w:customStyle="1" w:styleId="hithilite">
    <w:name w:val="hithilite"/>
    <w:basedOn w:val="Standardnpsmoodstavce"/>
    <w:rsid w:val="009639DD"/>
  </w:style>
  <w:style w:type="paragraph" w:styleId="Revize">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AD49B-635C-493C-9398-BC1EACAC7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22</Pages>
  <Words>5934</Words>
  <Characters>33829</Characters>
  <Application>Microsoft Office Word</Application>
  <DocSecurity>0</DocSecurity>
  <Lines>281</Lines>
  <Paragraphs>79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39684</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 Pavel</cp:lastModifiedBy>
  <cp:revision>41</cp:revision>
  <cp:lastPrinted>1899-12-31T23:00:00Z</cp:lastPrinted>
  <dcterms:created xsi:type="dcterms:W3CDTF">2015-12-11T09:36:00Z</dcterms:created>
  <dcterms:modified xsi:type="dcterms:W3CDTF">2015-12-15T18:19:00Z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