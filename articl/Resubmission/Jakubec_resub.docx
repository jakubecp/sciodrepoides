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5D9A961" w14:textId="77777777" w:rsidR="00840C62" w:rsidRPr="00A37EC8" w:rsidRDefault="000938F6" w:rsidP="00A37EC8">
      <w:pPr>
        <w:pStyle w:val="Nadpis1"/>
      </w:pPr>
      <w:r w:rsidRPr="00A37EC8">
        <w:t xml:space="preserve">Thermal summation model and instar determination of </w:t>
      </w:r>
      <w:r w:rsidR="00D65C67" w:rsidRPr="00A37EC8">
        <w:t xml:space="preserve">all </w:t>
      </w:r>
      <w:r w:rsidR="002C48D3" w:rsidRPr="00A37EC8">
        <w:t xml:space="preserve">developmental </w:t>
      </w:r>
      <w:r w:rsidR="00D65C67" w:rsidRPr="00A37EC8">
        <w:t>stages of</w:t>
      </w:r>
      <w:r w:rsidR="0068377B" w:rsidRPr="00A37EC8">
        <w:t xml:space="preserve"> necrophagous beetle,</w:t>
      </w:r>
      <w:r w:rsidR="00D65C67" w:rsidRPr="00A37EC8">
        <w:t xml:space="preserve"> </w:t>
      </w:r>
      <w:r w:rsidR="00840C62" w:rsidRPr="00A37EC8">
        <w:t>Sciodrepoides w</w:t>
      </w:r>
      <w:r w:rsidRPr="00A37EC8">
        <w:t xml:space="preserve">atsoni </w:t>
      </w:r>
      <w:r w:rsidR="0068377B" w:rsidRPr="00A37EC8">
        <w:t xml:space="preserve">(Spence) </w:t>
      </w:r>
      <w:r w:rsidRPr="00A37EC8">
        <w:t xml:space="preserve">(Coleoptera: </w:t>
      </w:r>
      <w:r w:rsidR="0068377B" w:rsidRPr="00A37EC8">
        <w:t xml:space="preserve">Leiodidae: </w:t>
      </w:r>
      <w:r w:rsidRPr="00A37EC8">
        <w:t>Cholevinae)</w:t>
      </w:r>
    </w:p>
    <w:p w14:paraId="3A43DC29"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Pavel Jakubec</w:t>
      </w:r>
    </w:p>
    <w:p w14:paraId="5861D65A"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Department of Ecology, Faculty of Environmental Sciences, Czech University of Life Sciences Prague, Kamýcká 129,</w:t>
      </w:r>
      <w:r w:rsidR="009310C9" w:rsidRPr="00A37EC8">
        <w:rPr>
          <w:rFonts w:ascii="Times New Roman" w:hAnsi="Times New Roman" w:cs="Times New Roman"/>
          <w:sz w:val="24"/>
          <w:szCs w:val="24"/>
        </w:rPr>
        <w:t xml:space="preserve"> CZ-165 21</w:t>
      </w:r>
      <w:r w:rsidRPr="00A37EC8">
        <w:rPr>
          <w:rFonts w:ascii="Times New Roman" w:hAnsi="Times New Roman" w:cs="Times New Roman"/>
          <w:sz w:val="24"/>
          <w:szCs w:val="24"/>
        </w:rPr>
        <w:t xml:space="preserve"> Prague 6 – Suchdol, Czech Republic;</w:t>
      </w:r>
    </w:p>
    <w:p w14:paraId="3C692325" w14:textId="77777777" w:rsidR="00840C62" w:rsidRPr="00A37EC8" w:rsidRDefault="00840C62">
      <w:pPr>
        <w:rPr>
          <w:rFonts w:ascii="Times New Roman" w:hAnsi="Times New Roman" w:cs="Times New Roman"/>
          <w:sz w:val="24"/>
          <w:szCs w:val="24"/>
          <w:lang w:val="fr-FR"/>
        </w:rPr>
      </w:pPr>
      <w:r w:rsidRPr="00A37EC8">
        <w:rPr>
          <w:rFonts w:ascii="Times New Roman" w:hAnsi="Times New Roman" w:cs="Times New Roman"/>
          <w:sz w:val="24"/>
          <w:szCs w:val="24"/>
          <w:lang w:val="fr-FR"/>
        </w:rPr>
        <w:t>e-mail: jakubecp@fzp.czu.cz</w:t>
      </w:r>
    </w:p>
    <w:p w14:paraId="28762439" w14:textId="77777777" w:rsidR="00840C62" w:rsidRPr="00A37EC8" w:rsidRDefault="00840C62">
      <w:pPr>
        <w:rPr>
          <w:rFonts w:ascii="Times New Roman" w:hAnsi="Times New Roman" w:cs="Times New Roman"/>
          <w:sz w:val="24"/>
          <w:szCs w:val="24"/>
          <w:lang w:val="fr-FR"/>
        </w:rPr>
      </w:pPr>
    </w:p>
    <w:p w14:paraId="57587A1E" w14:textId="77777777" w:rsidR="00840C62" w:rsidRPr="00A37EC8" w:rsidRDefault="00840C62" w:rsidP="00A37EC8">
      <w:pPr>
        <w:pStyle w:val="Nzev"/>
      </w:pPr>
      <w:r w:rsidRPr="00A37EC8">
        <w:t>Abstract</w:t>
      </w:r>
    </w:p>
    <w:p w14:paraId="7851C1D0" w14:textId="3F050FCB" w:rsidR="00F54891" w:rsidRPr="00A37EC8" w:rsidRDefault="0042040C" w:rsidP="005C590F">
      <w:pPr>
        <w:rPr>
          <w:rFonts w:ascii="Times New Roman" w:hAnsi="Times New Roman" w:cs="Times New Roman"/>
          <w:sz w:val="24"/>
          <w:szCs w:val="24"/>
        </w:rPr>
      </w:pPr>
      <w:r w:rsidRPr="00A37EC8">
        <w:rPr>
          <w:rFonts w:ascii="Times New Roman" w:hAnsi="Times New Roman" w:cs="Times New Roman"/>
          <w:sz w:val="24"/>
          <w:szCs w:val="24"/>
        </w:rPr>
        <w:t xml:space="preserve">Necrophagous beetles are underrepresented in forensic entomology studies despite their undeniable utility for </w:t>
      </w:r>
      <w:r w:rsidR="00890B5D" w:rsidRPr="00A37EC8">
        <w:rPr>
          <w:rFonts w:ascii="Times New Roman" w:hAnsi="Times New Roman" w:cs="Times New Roman"/>
          <w:sz w:val="24"/>
          <w:szCs w:val="24"/>
        </w:rPr>
        <w:t>the</w:t>
      </w:r>
      <w:r w:rsidRPr="00A37EC8">
        <w:rPr>
          <w:rFonts w:ascii="Times New Roman" w:hAnsi="Times New Roman" w:cs="Times New Roman"/>
          <w:sz w:val="24"/>
          <w:szCs w:val="24"/>
        </w:rPr>
        <w:t xml:space="preserve"> field. </w:t>
      </w:r>
      <w:r w:rsidR="002940B5" w:rsidRPr="00A37EC8">
        <w:rPr>
          <w:rFonts w:ascii="Times New Roman" w:hAnsi="Times New Roman" w:cs="Times New Roman"/>
          <w:sz w:val="24"/>
          <w:szCs w:val="24"/>
        </w:rPr>
        <w:t xml:space="preserve">In </w:t>
      </w:r>
      <w:r w:rsidR="00BB52A3">
        <w:rPr>
          <w:rFonts w:ascii="Times New Roman" w:hAnsi="Times New Roman" w:cs="Times New Roman"/>
          <w:sz w:val="24"/>
          <w:szCs w:val="24"/>
        </w:rPr>
        <w:t>the present</w:t>
      </w:r>
      <w:r w:rsidR="00BB52A3" w:rsidRPr="00A37EC8">
        <w:rPr>
          <w:rFonts w:ascii="Times New Roman" w:hAnsi="Times New Roman" w:cs="Times New Roman"/>
          <w:sz w:val="24"/>
          <w:szCs w:val="24"/>
        </w:rPr>
        <w:t xml:space="preserve"> </w:t>
      </w:r>
      <w:r w:rsidR="002940B5" w:rsidRPr="00A37EC8">
        <w:rPr>
          <w:rFonts w:ascii="Times New Roman" w:hAnsi="Times New Roman" w:cs="Times New Roman"/>
          <w:sz w:val="24"/>
          <w:szCs w:val="24"/>
        </w:rPr>
        <w:t>article</w:t>
      </w:r>
      <w:r w:rsidR="00BB52A3">
        <w:rPr>
          <w:rFonts w:ascii="Times New Roman" w:hAnsi="Times New Roman" w:cs="Times New Roman"/>
          <w:sz w:val="24"/>
          <w:szCs w:val="24"/>
        </w:rPr>
        <w:t xml:space="preserve">, </w:t>
      </w:r>
      <w:r w:rsidR="002940B5" w:rsidRPr="00A37EC8">
        <w:rPr>
          <w:rFonts w:ascii="Times New Roman" w:hAnsi="Times New Roman" w:cs="Times New Roman"/>
          <w:sz w:val="24"/>
          <w:szCs w:val="24"/>
        </w:rPr>
        <w:t xml:space="preserve">information </w:t>
      </w:r>
      <w:r w:rsidR="00BB52A3">
        <w:rPr>
          <w:rFonts w:ascii="Times New Roman" w:hAnsi="Times New Roman" w:cs="Times New Roman"/>
          <w:sz w:val="24"/>
          <w:szCs w:val="24"/>
        </w:rPr>
        <w:t xml:space="preserve">is presented </w:t>
      </w:r>
      <w:r w:rsidR="002940B5" w:rsidRPr="00A37EC8">
        <w:rPr>
          <w:rFonts w:ascii="Times New Roman" w:hAnsi="Times New Roman" w:cs="Times New Roman"/>
          <w:sz w:val="24"/>
          <w:szCs w:val="24"/>
        </w:rPr>
        <w:t xml:space="preserve">regarding </w:t>
      </w:r>
      <w:r w:rsidR="00BB52A3">
        <w:rPr>
          <w:rFonts w:ascii="Times New Roman" w:hAnsi="Times New Roman" w:cs="Times New Roman"/>
          <w:sz w:val="24"/>
          <w:szCs w:val="24"/>
        </w:rPr>
        <w:t xml:space="preserve">the </w:t>
      </w:r>
      <w:r w:rsidR="002940B5" w:rsidRPr="00A37EC8">
        <w:rPr>
          <w:rFonts w:ascii="Times New Roman" w:hAnsi="Times New Roman" w:cs="Times New Roman"/>
          <w:sz w:val="24"/>
          <w:szCs w:val="24"/>
        </w:rPr>
        <w:t xml:space="preserve">developmental biology and instar determination of </w:t>
      </w:r>
      <w:r w:rsidR="002940B5" w:rsidRPr="00A37EC8">
        <w:rPr>
          <w:rFonts w:ascii="Times New Roman" w:hAnsi="Times New Roman" w:cs="Times New Roman"/>
          <w:i/>
          <w:sz w:val="24"/>
          <w:szCs w:val="24"/>
        </w:rPr>
        <w:t>Sciodrepoides watsoni</w:t>
      </w:r>
      <w:r w:rsidR="002940B5" w:rsidRPr="00A37EC8">
        <w:rPr>
          <w:rFonts w:ascii="Times New Roman" w:hAnsi="Times New Roman" w:cs="Times New Roman"/>
          <w:sz w:val="24"/>
          <w:szCs w:val="24"/>
        </w:rPr>
        <w:t xml:space="preserve"> (Spence, 1813), </w:t>
      </w:r>
      <w:r w:rsidR="00BB52A3">
        <w:rPr>
          <w:rFonts w:ascii="Times New Roman" w:hAnsi="Times New Roman" w:cs="Times New Roman"/>
          <w:sz w:val="24"/>
          <w:szCs w:val="24"/>
        </w:rPr>
        <w:t>a</w:t>
      </w:r>
      <w:r w:rsidR="002940B5" w:rsidRPr="00A37EC8">
        <w:rPr>
          <w:rFonts w:ascii="Times New Roman" w:hAnsi="Times New Roman" w:cs="Times New Roman"/>
          <w:sz w:val="24"/>
          <w:szCs w:val="24"/>
        </w:rPr>
        <w:t xml:space="preserve"> very common species occurring across </w:t>
      </w:r>
      <w:r w:rsidR="008D235E" w:rsidRPr="00A37EC8">
        <w:rPr>
          <w:rFonts w:ascii="Times New Roman" w:hAnsi="Times New Roman" w:cs="Times New Roman"/>
          <w:sz w:val="24"/>
          <w:szCs w:val="24"/>
        </w:rPr>
        <w:t xml:space="preserve">the </w:t>
      </w:r>
      <w:r w:rsidR="002940B5" w:rsidRPr="00A37EC8">
        <w:rPr>
          <w:rFonts w:ascii="Times New Roman" w:hAnsi="Times New Roman" w:cs="Times New Roman"/>
          <w:sz w:val="24"/>
          <w:szCs w:val="24"/>
        </w:rPr>
        <w:t>Holarctic region</w:t>
      </w:r>
      <w:r w:rsidR="00890B5D" w:rsidRPr="00A37EC8">
        <w:rPr>
          <w:rFonts w:ascii="Times New Roman" w:hAnsi="Times New Roman" w:cs="Times New Roman"/>
          <w:sz w:val="24"/>
          <w:szCs w:val="24"/>
        </w:rPr>
        <w:t>.</w:t>
      </w:r>
      <w:r w:rsidR="00686C9B">
        <w:rPr>
          <w:rFonts w:ascii="Times New Roman" w:hAnsi="Times New Roman" w:cs="Times New Roman"/>
          <w:sz w:val="24"/>
          <w:szCs w:val="24"/>
        </w:rPr>
        <w:t xml:space="preserve"> Beetles were kept in </w:t>
      </w:r>
      <w:r w:rsidR="00EE1A28">
        <w:rPr>
          <w:rFonts w:ascii="Times New Roman" w:hAnsi="Times New Roman" w:cs="Times New Roman"/>
          <w:sz w:val="24"/>
          <w:szCs w:val="24"/>
        </w:rPr>
        <w:t>climate</w:t>
      </w:r>
      <w:r w:rsidR="00686C9B">
        <w:rPr>
          <w:rFonts w:ascii="Times New Roman" w:hAnsi="Times New Roman" w:cs="Times New Roman"/>
          <w:sz w:val="24"/>
          <w:szCs w:val="24"/>
        </w:rPr>
        <w:t xml:space="preserve"> chambers at constant temperature (</w:t>
      </w:r>
      <w:r w:rsidR="00820A84">
        <w:rPr>
          <w:rFonts w:ascii="Times New Roman" w:hAnsi="Times New Roman" w:cs="Times New Roman"/>
          <w:sz w:val="24"/>
          <w:szCs w:val="24"/>
        </w:rPr>
        <w:t>12</w:t>
      </w:r>
      <w:r w:rsidR="00686C9B">
        <w:rPr>
          <w:rFonts w:ascii="Times New Roman" w:hAnsi="Times New Roman" w:cs="Times New Roman"/>
          <w:sz w:val="24"/>
          <w:szCs w:val="24"/>
        </w:rPr>
        <w:t>, 15, 18, 21 and 28°C) and their development was documented regularly.</w:t>
      </w:r>
      <w:r w:rsidR="00890B5D" w:rsidRPr="00A37EC8">
        <w:rPr>
          <w:rFonts w:ascii="Times New Roman" w:hAnsi="Times New Roman" w:cs="Times New Roman"/>
          <w:sz w:val="24"/>
          <w:szCs w:val="24"/>
        </w:rPr>
        <w:t xml:space="preserve"> </w:t>
      </w:r>
      <w:r w:rsidR="00F54891" w:rsidRPr="00A37EC8">
        <w:rPr>
          <w:rFonts w:ascii="Times New Roman" w:hAnsi="Times New Roman" w:cs="Times New Roman"/>
          <w:sz w:val="24"/>
          <w:szCs w:val="24"/>
        </w:rPr>
        <w:t xml:space="preserve">Parameters of thermal summation models and standard errors were calculated for each developmental stage. </w:t>
      </w:r>
      <w:r w:rsidR="002F0ED7">
        <w:rPr>
          <w:rFonts w:ascii="Times New Roman" w:hAnsi="Times New Roman" w:cs="Times New Roman"/>
          <w:sz w:val="24"/>
          <w:szCs w:val="24"/>
        </w:rPr>
        <w:t xml:space="preserve">These models </w:t>
      </w:r>
      <w:r w:rsidR="00BB52A3">
        <w:rPr>
          <w:rFonts w:ascii="Times New Roman" w:hAnsi="Times New Roman" w:cs="Times New Roman"/>
          <w:sz w:val="24"/>
          <w:szCs w:val="24"/>
        </w:rPr>
        <w:t xml:space="preserve">may </w:t>
      </w:r>
      <w:r w:rsidR="002F0ED7">
        <w:rPr>
          <w:rFonts w:ascii="Times New Roman" w:hAnsi="Times New Roman" w:cs="Times New Roman"/>
          <w:sz w:val="24"/>
          <w:szCs w:val="24"/>
        </w:rPr>
        <w:t xml:space="preserve">be used for an estimation of post mortem interval in legal </w:t>
      </w:r>
      <w:r w:rsidR="00F03C43">
        <w:rPr>
          <w:rFonts w:ascii="Times New Roman" w:hAnsi="Times New Roman" w:cs="Times New Roman"/>
          <w:sz w:val="24"/>
          <w:szCs w:val="24"/>
        </w:rPr>
        <w:t>investigation</w:t>
      </w:r>
      <w:r w:rsidR="00BB52A3">
        <w:rPr>
          <w:rFonts w:ascii="Times New Roman" w:hAnsi="Times New Roman" w:cs="Times New Roman"/>
          <w:sz w:val="24"/>
          <w:szCs w:val="24"/>
        </w:rPr>
        <w:t>s</w:t>
      </w:r>
      <w:r w:rsidR="002F0ED7">
        <w:rPr>
          <w:rFonts w:ascii="Times New Roman" w:hAnsi="Times New Roman" w:cs="Times New Roman"/>
          <w:sz w:val="24"/>
          <w:szCs w:val="24"/>
        </w:rPr>
        <w:t xml:space="preserve"> after </w:t>
      </w:r>
      <w:r w:rsidR="00BB52A3">
        <w:rPr>
          <w:rFonts w:ascii="Times New Roman" w:hAnsi="Times New Roman" w:cs="Times New Roman"/>
          <w:sz w:val="24"/>
          <w:szCs w:val="24"/>
        </w:rPr>
        <w:t xml:space="preserve">further </w:t>
      </w:r>
      <w:r w:rsidR="002F0ED7">
        <w:rPr>
          <w:rFonts w:ascii="Times New Roman" w:hAnsi="Times New Roman" w:cs="Times New Roman"/>
          <w:sz w:val="24"/>
          <w:szCs w:val="24"/>
        </w:rPr>
        <w:t xml:space="preserve">validation on local populations of </w:t>
      </w:r>
      <w:r w:rsidR="002F0ED7" w:rsidRPr="002F0ED7">
        <w:rPr>
          <w:rFonts w:ascii="Times New Roman" w:hAnsi="Times New Roman" w:cs="Times New Roman"/>
          <w:i/>
          <w:sz w:val="24"/>
          <w:szCs w:val="24"/>
        </w:rPr>
        <w:t>S. watsoni</w:t>
      </w:r>
      <w:r w:rsidR="002F0ED7">
        <w:rPr>
          <w:rFonts w:ascii="Times New Roman" w:hAnsi="Times New Roman" w:cs="Times New Roman"/>
          <w:sz w:val="24"/>
          <w:szCs w:val="24"/>
        </w:rPr>
        <w:t xml:space="preserve">. </w:t>
      </w:r>
      <w:r w:rsidR="00BB52A3">
        <w:rPr>
          <w:rFonts w:ascii="Times New Roman" w:hAnsi="Times New Roman" w:cs="Times New Roman"/>
          <w:sz w:val="24"/>
          <w:szCs w:val="24"/>
        </w:rPr>
        <w:t>A</w:t>
      </w:r>
      <w:r w:rsidR="005502BC">
        <w:rPr>
          <w:rFonts w:ascii="Times New Roman" w:hAnsi="Times New Roman" w:cs="Times New Roman"/>
          <w:sz w:val="24"/>
          <w:szCs w:val="24"/>
        </w:rPr>
        <w:t>n additional</w:t>
      </w:r>
      <w:r w:rsidR="005C590F">
        <w:rPr>
          <w:rFonts w:ascii="Times New Roman" w:hAnsi="Times New Roman" w:cs="Times New Roman"/>
          <w:sz w:val="24"/>
          <w:szCs w:val="24"/>
        </w:rPr>
        <w:t xml:space="preserve"> </w:t>
      </w:r>
      <w:r w:rsidR="003320B4">
        <w:rPr>
          <w:rFonts w:ascii="Times New Roman" w:hAnsi="Times New Roman" w:cs="Times New Roman"/>
          <w:sz w:val="24"/>
          <w:szCs w:val="24"/>
        </w:rPr>
        <w:t>methodology</w:t>
      </w:r>
      <w:r w:rsidR="00BB52A3">
        <w:rPr>
          <w:rFonts w:ascii="Times New Roman" w:hAnsi="Times New Roman" w:cs="Times New Roman"/>
          <w:sz w:val="24"/>
          <w:szCs w:val="24"/>
        </w:rPr>
        <w:t xml:space="preserve"> is introduced</w:t>
      </w:r>
      <w:r w:rsidR="003320B4">
        <w:rPr>
          <w:rFonts w:ascii="Times New Roman" w:hAnsi="Times New Roman" w:cs="Times New Roman"/>
          <w:sz w:val="24"/>
          <w:szCs w:val="24"/>
        </w:rPr>
        <w:t xml:space="preserve"> for future studies of size</w:t>
      </w:r>
      <w:r w:rsidR="00BB52A3">
        <w:rPr>
          <w:rFonts w:ascii="Times New Roman" w:hAnsi="Times New Roman" w:cs="Times New Roman"/>
          <w:sz w:val="24"/>
          <w:szCs w:val="24"/>
        </w:rPr>
        <w:t>-</w:t>
      </w:r>
      <w:r w:rsidR="003320B4">
        <w:rPr>
          <w:rFonts w:ascii="Times New Roman" w:hAnsi="Times New Roman" w:cs="Times New Roman"/>
          <w:sz w:val="24"/>
          <w:szCs w:val="24"/>
        </w:rPr>
        <w:t>based character</w:t>
      </w:r>
      <w:r w:rsidR="005502BC">
        <w:rPr>
          <w:rFonts w:ascii="Times New Roman" w:hAnsi="Times New Roman" w:cs="Times New Roman"/>
          <w:sz w:val="24"/>
          <w:szCs w:val="24"/>
        </w:rPr>
        <w:t>i</w:t>
      </w:r>
      <w:r w:rsidR="003320B4">
        <w:rPr>
          <w:rFonts w:ascii="Times New Roman" w:hAnsi="Times New Roman" w:cs="Times New Roman"/>
          <w:sz w:val="24"/>
          <w:szCs w:val="24"/>
        </w:rPr>
        <w:t>s</w:t>
      </w:r>
      <w:r w:rsidR="005502BC">
        <w:rPr>
          <w:rFonts w:ascii="Times New Roman" w:hAnsi="Times New Roman" w:cs="Times New Roman"/>
          <w:sz w:val="24"/>
          <w:szCs w:val="24"/>
        </w:rPr>
        <w:t>tics</w:t>
      </w:r>
      <w:r w:rsidR="003320B4">
        <w:rPr>
          <w:rFonts w:ascii="Times New Roman" w:hAnsi="Times New Roman" w:cs="Times New Roman"/>
          <w:sz w:val="24"/>
          <w:szCs w:val="24"/>
        </w:rPr>
        <w:t>, addressing instar identification bias</w:t>
      </w:r>
      <w:r w:rsidR="005C590F">
        <w:rPr>
          <w:rFonts w:ascii="Times New Roman" w:hAnsi="Times New Roman" w:cs="Times New Roman"/>
          <w:sz w:val="24"/>
          <w:szCs w:val="24"/>
        </w:rPr>
        <w:t>. T</w:t>
      </w:r>
      <w:r w:rsidR="005502BC">
        <w:rPr>
          <w:rFonts w:ascii="Times New Roman" w:hAnsi="Times New Roman" w:cs="Times New Roman"/>
          <w:sz w:val="24"/>
          <w:szCs w:val="24"/>
        </w:rPr>
        <w:t>he</w:t>
      </w:r>
      <w:r w:rsidR="003320B4">
        <w:rPr>
          <w:rFonts w:ascii="Times New Roman" w:hAnsi="Times New Roman" w:cs="Times New Roman"/>
          <w:sz w:val="24"/>
          <w:szCs w:val="24"/>
        </w:rPr>
        <w:t xml:space="preserve"> methodology </w:t>
      </w:r>
      <w:r w:rsidR="005502BC">
        <w:rPr>
          <w:rFonts w:ascii="Times New Roman" w:hAnsi="Times New Roman" w:cs="Times New Roman"/>
          <w:sz w:val="24"/>
          <w:szCs w:val="24"/>
        </w:rPr>
        <w:t>provided estimations</w:t>
      </w:r>
      <w:r w:rsidR="005C590F">
        <w:rPr>
          <w:rFonts w:ascii="Times New Roman" w:hAnsi="Times New Roman" w:cs="Times New Roman"/>
          <w:sz w:val="24"/>
          <w:szCs w:val="24"/>
        </w:rPr>
        <w:t xml:space="preserve"> (mean, standard error and standard deviation) of </w:t>
      </w:r>
      <w:r w:rsidR="005C590F" w:rsidRPr="002F0ED7">
        <w:rPr>
          <w:rFonts w:ascii="Times New Roman" w:hAnsi="Times New Roman" w:cs="Times New Roman"/>
          <w:i/>
          <w:iCs/>
          <w:sz w:val="24"/>
          <w:szCs w:val="24"/>
        </w:rPr>
        <w:t>S. watsoni</w:t>
      </w:r>
      <w:r w:rsidR="005502BC">
        <w:rPr>
          <w:rFonts w:ascii="Times New Roman" w:hAnsi="Times New Roman" w:cs="Times New Roman"/>
          <w:i/>
          <w:iCs/>
          <w:sz w:val="24"/>
          <w:szCs w:val="24"/>
        </w:rPr>
        <w:t xml:space="preserve"> </w:t>
      </w:r>
      <w:r w:rsidR="005502BC">
        <w:rPr>
          <w:rFonts w:ascii="Times New Roman" w:hAnsi="Times New Roman" w:cs="Times New Roman"/>
          <w:iCs/>
          <w:sz w:val="24"/>
          <w:szCs w:val="24"/>
        </w:rPr>
        <w:t>larval</w:t>
      </w:r>
      <w:r w:rsidR="005C590F">
        <w:rPr>
          <w:rFonts w:ascii="Times New Roman" w:hAnsi="Times New Roman" w:cs="Times New Roman"/>
          <w:sz w:val="24"/>
          <w:szCs w:val="24"/>
        </w:rPr>
        <w:t xml:space="preserve"> head </w:t>
      </w:r>
      <w:r w:rsidR="005502BC">
        <w:rPr>
          <w:rFonts w:ascii="Times New Roman" w:hAnsi="Times New Roman" w:cs="Times New Roman"/>
          <w:sz w:val="24"/>
          <w:szCs w:val="24"/>
        </w:rPr>
        <w:t xml:space="preserve">capsule </w:t>
      </w:r>
      <w:r w:rsidR="005C590F">
        <w:rPr>
          <w:rFonts w:ascii="Times New Roman" w:hAnsi="Times New Roman" w:cs="Times New Roman"/>
          <w:sz w:val="24"/>
          <w:szCs w:val="24"/>
        </w:rPr>
        <w:t>widt</w:t>
      </w:r>
      <w:r w:rsidR="002F0ED7">
        <w:rPr>
          <w:rFonts w:ascii="Times New Roman" w:hAnsi="Times New Roman" w:cs="Times New Roman"/>
          <w:sz w:val="24"/>
          <w:szCs w:val="24"/>
        </w:rPr>
        <w:t>h</w:t>
      </w:r>
      <w:r w:rsidR="005C590F">
        <w:rPr>
          <w:rFonts w:ascii="Times New Roman" w:hAnsi="Times New Roman" w:cs="Times New Roman"/>
          <w:sz w:val="24"/>
          <w:szCs w:val="24"/>
        </w:rPr>
        <w:t xml:space="preserve"> for </w:t>
      </w:r>
      <w:r w:rsidR="005502BC">
        <w:rPr>
          <w:rFonts w:ascii="Times New Roman" w:hAnsi="Times New Roman" w:cs="Times New Roman"/>
          <w:sz w:val="24"/>
          <w:szCs w:val="24"/>
        </w:rPr>
        <w:t xml:space="preserve">preliminary </w:t>
      </w:r>
      <w:r w:rsidR="005C590F">
        <w:rPr>
          <w:rFonts w:ascii="Times New Roman" w:hAnsi="Times New Roman" w:cs="Times New Roman"/>
          <w:sz w:val="24"/>
          <w:szCs w:val="24"/>
        </w:rPr>
        <w:t>larval instar determination</w:t>
      </w:r>
      <w:r w:rsidR="002F0ED7">
        <w:rPr>
          <w:rFonts w:ascii="Times New Roman" w:hAnsi="Times New Roman" w:cs="Times New Roman"/>
          <w:sz w:val="24"/>
          <w:szCs w:val="24"/>
        </w:rPr>
        <w:t>. Th</w:t>
      </w:r>
      <w:r w:rsidR="00FA4D15">
        <w:rPr>
          <w:rFonts w:ascii="Times New Roman" w:hAnsi="Times New Roman" w:cs="Times New Roman"/>
          <w:sz w:val="24"/>
          <w:szCs w:val="24"/>
        </w:rPr>
        <w:t>e</w:t>
      </w:r>
      <w:r w:rsidR="002F0ED7">
        <w:rPr>
          <w:rFonts w:ascii="Times New Roman" w:hAnsi="Times New Roman" w:cs="Times New Roman"/>
          <w:sz w:val="24"/>
          <w:szCs w:val="24"/>
        </w:rPr>
        <w:t xml:space="preserve"> </w:t>
      </w:r>
      <w:del w:id="0" w:author="Jakubec Pavel" w:date="2016-01-07T13:07:00Z">
        <w:r w:rsidR="00BB52A3" w:rsidDel="00B37936">
          <w:rPr>
            <w:rFonts w:ascii="Times New Roman" w:hAnsi="Times New Roman" w:cs="Times New Roman"/>
            <w:sz w:val="24"/>
            <w:szCs w:val="24"/>
          </w:rPr>
          <w:delText>metholdology</w:delText>
        </w:r>
      </w:del>
      <w:ins w:id="1" w:author="Jakubec Pavel" w:date="2016-01-07T13:07:00Z">
        <w:r w:rsidR="00B37936">
          <w:rPr>
            <w:rFonts w:ascii="Times New Roman" w:hAnsi="Times New Roman" w:cs="Times New Roman"/>
            <w:sz w:val="24"/>
            <w:szCs w:val="24"/>
          </w:rPr>
          <w:t>methodology</w:t>
        </w:r>
      </w:ins>
      <w:r w:rsidR="00BB52A3">
        <w:rPr>
          <w:rFonts w:ascii="Times New Roman" w:hAnsi="Times New Roman" w:cs="Times New Roman"/>
          <w:sz w:val="24"/>
          <w:szCs w:val="24"/>
        </w:rPr>
        <w:t xml:space="preserve"> may</w:t>
      </w:r>
      <w:r w:rsidR="005C590F">
        <w:rPr>
          <w:rFonts w:ascii="Times New Roman" w:hAnsi="Times New Roman" w:cs="Times New Roman"/>
          <w:sz w:val="24"/>
          <w:szCs w:val="24"/>
        </w:rPr>
        <w:t xml:space="preserve"> be used with other morphological features</w:t>
      </w:r>
      <w:r w:rsidR="00237CB5">
        <w:rPr>
          <w:rFonts w:ascii="Times New Roman" w:hAnsi="Times New Roman" w:cs="Times New Roman"/>
          <w:sz w:val="24"/>
          <w:szCs w:val="24"/>
        </w:rPr>
        <w:t xml:space="preserve"> to improve </w:t>
      </w:r>
      <w:r w:rsidR="002F0ED7">
        <w:rPr>
          <w:rFonts w:ascii="Times New Roman" w:hAnsi="Times New Roman" w:cs="Times New Roman"/>
          <w:sz w:val="24"/>
          <w:szCs w:val="24"/>
        </w:rPr>
        <w:t>instar determination</w:t>
      </w:r>
      <w:r w:rsidR="00237CB5">
        <w:rPr>
          <w:rFonts w:ascii="Times New Roman" w:hAnsi="Times New Roman" w:cs="Times New Roman"/>
          <w:sz w:val="24"/>
          <w:szCs w:val="24"/>
        </w:rPr>
        <w:t xml:space="preserve"> accuracy</w:t>
      </w:r>
      <w:r w:rsidR="005C590F">
        <w:rPr>
          <w:rFonts w:ascii="Times New Roman" w:hAnsi="Times New Roman" w:cs="Times New Roman"/>
          <w:sz w:val="24"/>
          <w:szCs w:val="24"/>
        </w:rPr>
        <w:t>.</w:t>
      </w:r>
      <w:r w:rsidR="00F54891" w:rsidRPr="00A37EC8">
        <w:rPr>
          <w:rFonts w:ascii="Times New Roman" w:hAnsi="Times New Roman" w:cs="Times New Roman"/>
          <w:sz w:val="24"/>
          <w:szCs w:val="24"/>
        </w:rPr>
        <w:t xml:space="preserve"> </w:t>
      </w:r>
    </w:p>
    <w:p w14:paraId="73853E7F" w14:textId="77777777" w:rsidR="00840C62" w:rsidRPr="00A37EC8" w:rsidRDefault="00840C62" w:rsidP="00A37EC8">
      <w:pPr>
        <w:pStyle w:val="Nzev"/>
      </w:pPr>
      <w:r w:rsidRPr="00A37EC8">
        <w:t>Introduction</w:t>
      </w:r>
    </w:p>
    <w:p w14:paraId="59BB8ABE" w14:textId="77777777" w:rsidR="00B87505" w:rsidRPr="00A37EC8" w:rsidRDefault="00DE785F">
      <w:pPr>
        <w:rPr>
          <w:rFonts w:ascii="Times New Roman" w:hAnsi="Times New Roman" w:cs="Times New Roman"/>
          <w:sz w:val="24"/>
          <w:szCs w:val="24"/>
        </w:rPr>
      </w:pPr>
      <w:r w:rsidRPr="00A37EC8">
        <w:rPr>
          <w:rFonts w:ascii="Times New Roman" w:hAnsi="Times New Roman" w:cs="Times New Roman"/>
          <w:sz w:val="24"/>
          <w:szCs w:val="24"/>
        </w:rPr>
        <w:t xml:space="preserve">Forensic entomology is </w:t>
      </w:r>
      <w:r w:rsidR="008D235E" w:rsidRPr="00A37EC8">
        <w:rPr>
          <w:rFonts w:ascii="Times New Roman" w:hAnsi="Times New Roman" w:cs="Times New Roman"/>
          <w:sz w:val="24"/>
          <w:szCs w:val="24"/>
        </w:rPr>
        <w:t xml:space="preserve">a </w:t>
      </w:r>
      <w:r w:rsidRPr="00A37EC8">
        <w:rPr>
          <w:rFonts w:ascii="Times New Roman" w:hAnsi="Times New Roman" w:cs="Times New Roman"/>
          <w:sz w:val="24"/>
          <w:szCs w:val="24"/>
        </w:rPr>
        <w:t>rapidly developing new field of science</w:t>
      </w:r>
      <w:r w:rsidR="00796D58" w:rsidRPr="00A37EC8">
        <w:rPr>
          <w:rFonts w:ascii="Times New Roman" w:hAnsi="Times New Roman" w:cs="Times New Roman"/>
          <w:sz w:val="24"/>
          <w:szCs w:val="24"/>
        </w:rPr>
        <w:t xml:space="preserve"> </w:t>
      </w:r>
      <w:r w:rsidR="00D25A18" w:rsidRPr="00A37EC8">
        <w:rPr>
          <w:rFonts w:ascii="Times New Roman" w:hAnsi="Times New Roman" w:cs="Times New Roman"/>
          <w:noProof/>
          <w:sz w:val="24"/>
          <w:szCs w:val="24"/>
        </w:rPr>
        <w:t xml:space="preserve">(Midgley </w:t>
      </w:r>
      <w:r w:rsidR="00D25A18" w:rsidRPr="00A37EC8">
        <w:rPr>
          <w:rFonts w:ascii="Times New Roman" w:hAnsi="Times New Roman" w:cs="Times New Roman"/>
          <w:i/>
          <w:noProof/>
          <w:sz w:val="24"/>
          <w:szCs w:val="24"/>
        </w:rPr>
        <w:t>et al.</w:t>
      </w:r>
      <w:r w:rsidR="00D25A18" w:rsidRPr="00A37EC8">
        <w:rPr>
          <w:rFonts w:ascii="Times New Roman" w:hAnsi="Times New Roman" w:cs="Times New Roman"/>
          <w:noProof/>
          <w:sz w:val="24"/>
          <w:szCs w:val="24"/>
        </w:rPr>
        <w:t>, 2010)</w:t>
      </w:r>
      <w:r w:rsidR="00F90555" w:rsidRPr="00A37EC8">
        <w:rPr>
          <w:rFonts w:ascii="Times New Roman" w:hAnsi="Times New Roman" w:cs="Times New Roman"/>
          <w:sz w:val="24"/>
          <w:szCs w:val="24"/>
        </w:rPr>
        <w:t xml:space="preserve">. New methods and models </w:t>
      </w:r>
      <w:r w:rsidR="00C673DD" w:rsidRPr="00A37EC8">
        <w:rPr>
          <w:rFonts w:ascii="Times New Roman" w:hAnsi="Times New Roman" w:cs="Times New Roman"/>
          <w:sz w:val="24"/>
          <w:szCs w:val="24"/>
        </w:rPr>
        <w:t>for</w:t>
      </w:r>
      <w:r w:rsidR="00F90555" w:rsidRPr="00A37EC8">
        <w:rPr>
          <w:rFonts w:ascii="Times New Roman" w:hAnsi="Times New Roman" w:cs="Times New Roman"/>
          <w:sz w:val="24"/>
          <w:szCs w:val="24"/>
        </w:rPr>
        <w:t xml:space="preserve"> estimation of minimum post mortem interval (PMImin) are develop</w:t>
      </w:r>
      <w:r w:rsidR="008D235E" w:rsidRPr="00A37EC8">
        <w:rPr>
          <w:rFonts w:ascii="Times New Roman" w:hAnsi="Times New Roman" w:cs="Times New Roman"/>
          <w:sz w:val="24"/>
          <w:szCs w:val="24"/>
        </w:rPr>
        <w:t>ing at</w:t>
      </w:r>
      <w:r w:rsidR="00F90555" w:rsidRPr="00A37EC8">
        <w:rPr>
          <w:rFonts w:ascii="Times New Roman" w:hAnsi="Times New Roman" w:cs="Times New Roman"/>
          <w:sz w:val="24"/>
          <w:szCs w:val="24"/>
        </w:rPr>
        <w:t xml:space="preserve"> a </w:t>
      </w:r>
      <w:r w:rsidR="00153E3C" w:rsidRPr="00A37EC8">
        <w:rPr>
          <w:rFonts w:ascii="Times New Roman" w:hAnsi="Times New Roman" w:cs="Times New Roman"/>
          <w:sz w:val="24"/>
          <w:szCs w:val="24"/>
        </w:rPr>
        <w:t xml:space="preserve">very </w:t>
      </w:r>
      <w:r w:rsidR="00F90555" w:rsidRPr="00A37EC8">
        <w:rPr>
          <w:rFonts w:ascii="Times New Roman" w:hAnsi="Times New Roman" w:cs="Times New Roman"/>
          <w:sz w:val="24"/>
          <w:szCs w:val="24"/>
        </w:rPr>
        <w:t>rapid pace (e.g.</w:t>
      </w:r>
      <w:r w:rsidR="006A13E0" w:rsidRPr="00A37EC8">
        <w:rPr>
          <w:rFonts w:ascii="Times New Roman" w:hAnsi="Times New Roman" w:cs="Times New Roman"/>
          <w:sz w:val="24"/>
          <w:szCs w:val="24"/>
        </w:rPr>
        <w:t xml:space="preserve">, </w:t>
      </w:r>
      <w:r w:rsidR="009639DD" w:rsidRPr="00A37EC8">
        <w:rPr>
          <w:rFonts w:ascii="Times New Roman" w:hAnsi="Times New Roman" w:cs="Times New Roman"/>
          <w:sz w:val="24"/>
          <w:szCs w:val="24"/>
        </w:rPr>
        <w:t>pre-appearance interval</w:t>
      </w:r>
      <w:r w:rsidR="00F90555" w:rsidRPr="00A37EC8">
        <w:rPr>
          <w:rFonts w:ascii="Times New Roman" w:hAnsi="Times New Roman" w:cs="Times New Roman"/>
          <w:sz w:val="24"/>
          <w:szCs w:val="24"/>
        </w:rPr>
        <w:t xml:space="preserve">, gene expression during larval development, quantile mixed effects models, </w:t>
      </w:r>
      <w:r w:rsidR="009639DD" w:rsidRPr="00A37EC8">
        <w:rPr>
          <w:rFonts w:ascii="Times New Roman" w:hAnsi="Times New Roman" w:cs="Times New Roman"/>
          <w:sz w:val="24"/>
          <w:szCs w:val="24"/>
        </w:rPr>
        <w:t xml:space="preserve">generalized additive modeling or generalized additive </w:t>
      </w:r>
      <w:r w:rsidR="009639DD" w:rsidRPr="00A37EC8">
        <w:rPr>
          <w:rStyle w:val="hithilite"/>
          <w:rFonts w:ascii="Times New Roman" w:hAnsi="Times New Roman" w:cs="Times New Roman"/>
          <w:sz w:val="24"/>
          <w:szCs w:val="24"/>
        </w:rPr>
        <w:t>mixed</w:t>
      </w:r>
      <w:r w:rsidR="009639DD" w:rsidRPr="00A37EC8">
        <w:rPr>
          <w:rFonts w:ascii="Times New Roman" w:hAnsi="Times New Roman" w:cs="Times New Roman"/>
          <w:sz w:val="24"/>
          <w:szCs w:val="24"/>
        </w:rPr>
        <w:t xml:space="preserve"> modeling</w:t>
      </w:r>
      <w:r w:rsidR="00F90555" w:rsidRPr="00A37EC8">
        <w:rPr>
          <w:rFonts w:ascii="Times New Roman" w:hAnsi="Times New Roman" w:cs="Times New Roman"/>
          <w:sz w:val="24"/>
          <w:szCs w:val="24"/>
        </w:rPr>
        <w:t xml:space="preserve">) </w:t>
      </w:r>
      <w:r w:rsidR="00F90555" w:rsidRPr="00A37EC8">
        <w:rPr>
          <w:rFonts w:ascii="Times New Roman" w:hAnsi="Times New Roman" w:cs="Times New Roman"/>
          <w:noProof/>
          <w:sz w:val="24"/>
          <w:szCs w:val="24"/>
        </w:rPr>
        <w:t xml:space="preserve">(Matuszewski, 2011; Tarone &amp; Foran, 2011; Baqué </w:t>
      </w:r>
      <w:r w:rsidR="00F90555" w:rsidRPr="00A37EC8">
        <w:rPr>
          <w:rFonts w:ascii="Times New Roman" w:hAnsi="Times New Roman" w:cs="Times New Roman"/>
          <w:i/>
          <w:noProof/>
          <w:sz w:val="24"/>
          <w:szCs w:val="24"/>
        </w:rPr>
        <w:t>et al.</w:t>
      </w:r>
      <w:r w:rsidR="00F90555" w:rsidRPr="00A37EC8">
        <w:rPr>
          <w:rFonts w:ascii="Times New Roman" w:hAnsi="Times New Roman" w:cs="Times New Roman"/>
          <w:noProof/>
          <w:sz w:val="24"/>
          <w:szCs w:val="24"/>
        </w:rPr>
        <w:t>, 2015a, 2015b)</w:t>
      </w:r>
      <w:r w:rsidRPr="00A37EC8">
        <w:rPr>
          <w:rFonts w:ascii="Times New Roman" w:hAnsi="Times New Roman" w:cs="Times New Roman"/>
          <w:sz w:val="24"/>
          <w:szCs w:val="24"/>
        </w:rPr>
        <w:t xml:space="preserve">, but even the </w:t>
      </w:r>
      <w:r w:rsidR="00CA4D65" w:rsidRPr="00A37EC8">
        <w:rPr>
          <w:rFonts w:ascii="Times New Roman" w:hAnsi="Times New Roman" w:cs="Times New Roman"/>
          <w:sz w:val="24"/>
          <w:szCs w:val="24"/>
        </w:rPr>
        <w:t>well-established</w:t>
      </w:r>
      <w:r w:rsidRPr="00A37EC8">
        <w:rPr>
          <w:rFonts w:ascii="Times New Roman" w:hAnsi="Times New Roman" w:cs="Times New Roman"/>
          <w:sz w:val="24"/>
          <w:szCs w:val="24"/>
        </w:rPr>
        <w:t xml:space="preserve"> </w:t>
      </w:r>
      <w:r w:rsidR="0077059F" w:rsidRPr="00A37EC8">
        <w:rPr>
          <w:rFonts w:ascii="Times New Roman" w:hAnsi="Times New Roman" w:cs="Times New Roman"/>
          <w:sz w:val="24"/>
          <w:szCs w:val="24"/>
        </w:rPr>
        <w:t xml:space="preserve">models </w:t>
      </w:r>
      <w:r w:rsidRPr="00A37EC8">
        <w:rPr>
          <w:rFonts w:ascii="Times New Roman" w:hAnsi="Times New Roman" w:cs="Times New Roman"/>
          <w:sz w:val="24"/>
          <w:szCs w:val="24"/>
        </w:rPr>
        <w:t>lack</w:t>
      </w:r>
      <w:r w:rsidR="00796D58" w:rsidRPr="00A37EC8">
        <w:rPr>
          <w:rFonts w:ascii="Times New Roman" w:hAnsi="Times New Roman" w:cs="Times New Roman"/>
          <w:sz w:val="24"/>
          <w:szCs w:val="24"/>
        </w:rPr>
        <w:t xml:space="preserve"> actual data for their further use and application</w:t>
      </w:r>
      <w:r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A good </w:t>
      </w:r>
      <w:r w:rsidR="00054F63" w:rsidRPr="00A37EC8">
        <w:rPr>
          <w:rFonts w:ascii="Times New Roman" w:hAnsi="Times New Roman" w:cs="Times New Roman"/>
          <w:sz w:val="24"/>
          <w:szCs w:val="24"/>
        </w:rPr>
        <w:t>example</w:t>
      </w:r>
      <w:r w:rsidR="0077059F" w:rsidRPr="00A37EC8">
        <w:rPr>
          <w:rFonts w:ascii="Times New Roman" w:hAnsi="Times New Roman" w:cs="Times New Roman"/>
          <w:sz w:val="24"/>
          <w:szCs w:val="24"/>
        </w:rPr>
        <w:t xml:space="preserve"> is </w:t>
      </w:r>
      <w:r w:rsidR="008D235E" w:rsidRPr="00A37EC8">
        <w:rPr>
          <w:rFonts w:ascii="Times New Roman" w:hAnsi="Times New Roman" w:cs="Times New Roman"/>
          <w:sz w:val="24"/>
          <w:szCs w:val="24"/>
        </w:rPr>
        <w:t xml:space="preserve">the </w:t>
      </w:r>
      <w:r w:rsidR="005A3840" w:rsidRPr="00A37EC8">
        <w:rPr>
          <w:rFonts w:ascii="Times New Roman" w:hAnsi="Times New Roman" w:cs="Times New Roman"/>
          <w:sz w:val="24"/>
          <w:szCs w:val="24"/>
        </w:rPr>
        <w:t xml:space="preserve">commonly used </w:t>
      </w:r>
      <w:r w:rsidR="0077059F" w:rsidRPr="00A37EC8">
        <w:rPr>
          <w:rFonts w:ascii="Times New Roman" w:hAnsi="Times New Roman" w:cs="Times New Roman"/>
          <w:sz w:val="24"/>
          <w:szCs w:val="24"/>
        </w:rPr>
        <w:t>thermal summation model</w:t>
      </w:r>
      <w:r w:rsidR="005A3840" w:rsidRPr="00A37EC8">
        <w:rPr>
          <w:rFonts w:ascii="Times New Roman" w:hAnsi="Times New Roman" w:cs="Times New Roman"/>
          <w:sz w:val="24"/>
          <w:szCs w:val="24"/>
        </w:rPr>
        <w:t xml:space="preserve"> </w:t>
      </w:r>
      <w:r w:rsidR="005A3840" w:rsidRPr="00A37EC8">
        <w:rPr>
          <w:rFonts w:ascii="Times New Roman" w:hAnsi="Times New Roman" w:cs="Times New Roman"/>
          <w:noProof/>
          <w:sz w:val="24"/>
          <w:szCs w:val="24"/>
        </w:rPr>
        <w:t>(Richards &amp; Villet, 2008)</w:t>
      </w:r>
      <w:r w:rsidR="00054F63" w:rsidRPr="00A37EC8">
        <w:rPr>
          <w:rFonts w:ascii="Times New Roman" w:hAnsi="Times New Roman" w:cs="Times New Roman"/>
          <w:sz w:val="24"/>
          <w:szCs w:val="24"/>
        </w:rPr>
        <w:t xml:space="preserve">. </w:t>
      </w:r>
      <w:r w:rsidR="00724985" w:rsidRPr="00A37EC8">
        <w:rPr>
          <w:rFonts w:ascii="Times New Roman" w:hAnsi="Times New Roman" w:cs="Times New Roman"/>
          <w:sz w:val="24"/>
          <w:szCs w:val="24"/>
        </w:rPr>
        <w:t xml:space="preserve">This </w:t>
      </w:r>
      <w:r w:rsidR="00153E3C" w:rsidRPr="00A37EC8">
        <w:rPr>
          <w:rFonts w:ascii="Times New Roman" w:hAnsi="Times New Roman" w:cs="Times New Roman"/>
          <w:sz w:val="24"/>
          <w:szCs w:val="24"/>
        </w:rPr>
        <w:t xml:space="preserve">model, which is </w:t>
      </w:r>
      <w:r w:rsidR="005A3840" w:rsidRPr="00A37EC8">
        <w:rPr>
          <w:rFonts w:ascii="Times New Roman" w:hAnsi="Times New Roman" w:cs="Times New Roman"/>
          <w:sz w:val="24"/>
          <w:szCs w:val="24"/>
        </w:rPr>
        <w:t xml:space="preserve">based on </w:t>
      </w:r>
      <w:r w:rsidR="008D235E" w:rsidRPr="00A37EC8">
        <w:rPr>
          <w:rFonts w:ascii="Times New Roman" w:hAnsi="Times New Roman" w:cs="Times New Roman"/>
          <w:sz w:val="24"/>
          <w:szCs w:val="24"/>
        </w:rPr>
        <w:t xml:space="preserve">the </w:t>
      </w:r>
      <w:r w:rsidR="00A34BCA" w:rsidRPr="00A37EC8">
        <w:rPr>
          <w:rFonts w:ascii="Times New Roman" w:hAnsi="Times New Roman" w:cs="Times New Roman"/>
          <w:sz w:val="24"/>
          <w:szCs w:val="24"/>
        </w:rPr>
        <w:t>assumption that development</w:t>
      </w:r>
      <w:r w:rsidR="002F16B9" w:rsidRPr="00A37EC8">
        <w:rPr>
          <w:rFonts w:ascii="Times New Roman" w:hAnsi="Times New Roman" w:cs="Times New Roman"/>
          <w:sz w:val="24"/>
          <w:szCs w:val="24"/>
        </w:rPr>
        <w:t xml:space="preserve"> of immature stages</w:t>
      </w:r>
      <w:r w:rsidR="00A34BCA" w:rsidRPr="00A37EC8">
        <w:rPr>
          <w:rFonts w:ascii="Times New Roman" w:hAnsi="Times New Roman" w:cs="Times New Roman"/>
          <w:sz w:val="24"/>
          <w:szCs w:val="24"/>
        </w:rPr>
        <w:t xml:space="preserve"> is linear</w:t>
      </w:r>
      <w:r w:rsidR="00153E3C" w:rsidRPr="00A37EC8">
        <w:rPr>
          <w:rFonts w:ascii="Times New Roman" w:hAnsi="Times New Roman" w:cs="Times New Roman"/>
          <w:sz w:val="24"/>
          <w:szCs w:val="24"/>
        </w:rPr>
        <w:t>,</w:t>
      </w:r>
      <w:r w:rsidR="00A34BCA"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has been </w:t>
      </w:r>
      <w:r w:rsidR="00A34BCA" w:rsidRPr="00A37EC8">
        <w:rPr>
          <w:rFonts w:ascii="Times New Roman" w:hAnsi="Times New Roman" w:cs="Times New Roman"/>
          <w:sz w:val="24"/>
          <w:szCs w:val="24"/>
        </w:rPr>
        <w:t xml:space="preserve">known for </w:t>
      </w:r>
      <w:r w:rsidR="00B26124" w:rsidRPr="00A37EC8">
        <w:rPr>
          <w:rFonts w:ascii="Times New Roman" w:hAnsi="Times New Roman" w:cs="Times New Roman"/>
          <w:sz w:val="24"/>
          <w:szCs w:val="24"/>
        </w:rPr>
        <w:t xml:space="preserve">several </w:t>
      </w:r>
      <w:r w:rsidR="00A34BCA" w:rsidRPr="00A37EC8">
        <w:rPr>
          <w:rFonts w:ascii="Times New Roman" w:hAnsi="Times New Roman" w:cs="Times New Roman"/>
          <w:sz w:val="24"/>
          <w:szCs w:val="24"/>
        </w:rPr>
        <w:t xml:space="preserve">decades </w:t>
      </w:r>
      <w:r w:rsidR="00A34BCA" w:rsidRPr="00A37EC8">
        <w:rPr>
          <w:rFonts w:ascii="Times New Roman" w:hAnsi="Times New Roman" w:cs="Times New Roman"/>
          <w:noProof/>
          <w:sz w:val="24"/>
          <w:szCs w:val="24"/>
        </w:rPr>
        <w:t xml:space="preserve">(Higley </w:t>
      </w:r>
      <w:r w:rsidR="00A34BCA" w:rsidRPr="00A37EC8">
        <w:rPr>
          <w:rFonts w:ascii="Times New Roman" w:hAnsi="Times New Roman" w:cs="Times New Roman"/>
          <w:i/>
          <w:noProof/>
          <w:sz w:val="24"/>
          <w:szCs w:val="24"/>
        </w:rPr>
        <w:t>et al.</w:t>
      </w:r>
      <w:r w:rsidR="00A34BCA" w:rsidRPr="00A37EC8">
        <w:rPr>
          <w:rFonts w:ascii="Times New Roman" w:hAnsi="Times New Roman" w:cs="Times New Roman"/>
          <w:noProof/>
          <w:sz w:val="24"/>
          <w:szCs w:val="24"/>
        </w:rPr>
        <w:t>, 1986)</w:t>
      </w:r>
      <w:r w:rsidR="00CB72DE" w:rsidRPr="00A37EC8">
        <w:rPr>
          <w:rFonts w:ascii="Times New Roman" w:hAnsi="Times New Roman" w:cs="Times New Roman"/>
          <w:sz w:val="24"/>
          <w:szCs w:val="24"/>
        </w:rPr>
        <w:t xml:space="preserve">, but </w:t>
      </w:r>
      <w:r w:rsidR="005A3840" w:rsidRPr="00A37EC8">
        <w:rPr>
          <w:rFonts w:ascii="Times New Roman" w:hAnsi="Times New Roman" w:cs="Times New Roman"/>
          <w:sz w:val="24"/>
          <w:szCs w:val="24"/>
        </w:rPr>
        <w:t>it is</w:t>
      </w:r>
      <w:r w:rsidR="00CB72DE" w:rsidRPr="00A37EC8">
        <w:rPr>
          <w:rFonts w:ascii="Times New Roman" w:hAnsi="Times New Roman" w:cs="Times New Roman"/>
          <w:sz w:val="24"/>
          <w:szCs w:val="24"/>
        </w:rPr>
        <w:t xml:space="preserve"> still not </w:t>
      </w:r>
      <w:r w:rsidR="00574951" w:rsidRPr="00A37EC8">
        <w:rPr>
          <w:rFonts w:ascii="Times New Roman" w:hAnsi="Times New Roman" w:cs="Times New Roman"/>
          <w:sz w:val="24"/>
          <w:szCs w:val="24"/>
        </w:rPr>
        <w:t>established</w:t>
      </w:r>
      <w:r w:rsidR="00CB72DE" w:rsidRPr="00A37EC8">
        <w:rPr>
          <w:rFonts w:ascii="Times New Roman" w:hAnsi="Times New Roman" w:cs="Times New Roman"/>
          <w:sz w:val="24"/>
          <w:szCs w:val="24"/>
        </w:rPr>
        <w:t xml:space="preserve"> for </w:t>
      </w:r>
      <w:r w:rsidR="008D5C3A" w:rsidRPr="00A37EC8">
        <w:rPr>
          <w:rFonts w:ascii="Times New Roman" w:hAnsi="Times New Roman" w:cs="Times New Roman"/>
          <w:sz w:val="24"/>
          <w:szCs w:val="24"/>
        </w:rPr>
        <w:t xml:space="preserve">the </w:t>
      </w:r>
      <w:r w:rsidR="00801943" w:rsidRPr="00A37EC8">
        <w:rPr>
          <w:rFonts w:ascii="Times New Roman" w:hAnsi="Times New Roman" w:cs="Times New Roman"/>
          <w:sz w:val="24"/>
          <w:szCs w:val="24"/>
        </w:rPr>
        <w:t>majority</w:t>
      </w:r>
      <w:r w:rsidR="008D5C3A" w:rsidRPr="00A37EC8">
        <w:rPr>
          <w:rFonts w:ascii="Times New Roman" w:hAnsi="Times New Roman" w:cs="Times New Roman"/>
          <w:sz w:val="24"/>
          <w:szCs w:val="24"/>
        </w:rPr>
        <w:t xml:space="preserve"> of forensically important</w:t>
      </w:r>
      <w:r w:rsidR="00CB72DE" w:rsidRPr="00A37EC8">
        <w:rPr>
          <w:rFonts w:ascii="Times New Roman" w:hAnsi="Times New Roman" w:cs="Times New Roman"/>
          <w:sz w:val="24"/>
          <w:szCs w:val="24"/>
        </w:rPr>
        <w:t xml:space="preserve"> species</w:t>
      </w:r>
      <w:r w:rsidR="002F16B9" w:rsidRPr="00A37EC8">
        <w:rPr>
          <w:rFonts w:ascii="Times New Roman" w:hAnsi="Times New Roman" w:cs="Times New Roman"/>
          <w:sz w:val="24"/>
          <w:szCs w:val="24"/>
        </w:rPr>
        <w:t xml:space="preserve"> of invertebrates</w:t>
      </w:r>
      <w:r w:rsidR="00801943" w:rsidRPr="00A37EC8">
        <w:rPr>
          <w:rFonts w:ascii="Times New Roman" w:hAnsi="Times New Roman" w:cs="Times New Roman"/>
          <w:sz w:val="24"/>
          <w:szCs w:val="24"/>
        </w:rPr>
        <w:t xml:space="preserve">, which would be a great contribution to </w:t>
      </w:r>
      <w:r w:rsidR="00A34BCA" w:rsidRPr="00A37EC8">
        <w:rPr>
          <w:rFonts w:ascii="Times New Roman" w:hAnsi="Times New Roman" w:cs="Times New Roman"/>
          <w:sz w:val="24"/>
          <w:szCs w:val="24"/>
        </w:rPr>
        <w:t xml:space="preserve">legal </w:t>
      </w:r>
      <w:r w:rsidR="00175F77" w:rsidRPr="00A37EC8">
        <w:rPr>
          <w:rFonts w:ascii="Times New Roman" w:hAnsi="Times New Roman" w:cs="Times New Roman"/>
          <w:sz w:val="24"/>
          <w:szCs w:val="24"/>
        </w:rPr>
        <w:t>investigation</w:t>
      </w:r>
      <w:r w:rsidR="005A4DCE" w:rsidRPr="00A37EC8">
        <w:rPr>
          <w:rFonts w:ascii="Times New Roman" w:hAnsi="Times New Roman" w:cs="Times New Roman"/>
          <w:sz w:val="24"/>
          <w:szCs w:val="24"/>
        </w:rPr>
        <w:t>s</w:t>
      </w:r>
      <w:r w:rsidR="00CB72DE" w:rsidRPr="00A37EC8">
        <w:rPr>
          <w:rFonts w:ascii="Times New Roman" w:hAnsi="Times New Roman" w:cs="Times New Roman"/>
          <w:sz w:val="24"/>
          <w:szCs w:val="24"/>
        </w:rPr>
        <w:t xml:space="preserve">. </w:t>
      </w:r>
    </w:p>
    <w:p w14:paraId="0AC67790" w14:textId="45D2C451" w:rsidR="00F4118E" w:rsidRPr="00A37EC8" w:rsidRDefault="0009285D">
      <w:pPr>
        <w:rPr>
          <w:rFonts w:ascii="Times New Roman" w:hAnsi="Times New Roman" w:cs="Times New Roman"/>
          <w:sz w:val="24"/>
          <w:szCs w:val="24"/>
        </w:rPr>
      </w:pPr>
      <w:r w:rsidRPr="00A37EC8">
        <w:rPr>
          <w:rFonts w:ascii="Times New Roman" w:hAnsi="Times New Roman" w:cs="Times New Roman"/>
          <w:sz w:val="24"/>
          <w:szCs w:val="24"/>
        </w:rPr>
        <w:lastRenderedPageBreak/>
        <w:t>Currently these models</w:t>
      </w:r>
      <w:r w:rsidR="00F4118E" w:rsidRPr="00A37EC8">
        <w:rPr>
          <w:rFonts w:ascii="Times New Roman" w:hAnsi="Times New Roman" w:cs="Times New Roman"/>
          <w:sz w:val="24"/>
          <w:szCs w:val="24"/>
        </w:rPr>
        <w:t xml:space="preserve"> are</w:t>
      </w:r>
      <w:r w:rsidRPr="00A37EC8">
        <w:rPr>
          <w:rFonts w:ascii="Times New Roman" w:hAnsi="Times New Roman" w:cs="Times New Roman"/>
          <w:sz w:val="24"/>
          <w:szCs w:val="24"/>
        </w:rPr>
        <w:t xml:space="preserve"> known for </w:t>
      </w:r>
      <w:r w:rsidR="008A6F54" w:rsidRPr="00A37EC8">
        <w:rPr>
          <w:rFonts w:ascii="Times New Roman" w:hAnsi="Times New Roman" w:cs="Times New Roman"/>
          <w:sz w:val="24"/>
          <w:szCs w:val="24"/>
        </w:rPr>
        <w:t xml:space="preserve">a number of </w:t>
      </w:r>
      <w:r w:rsidRPr="00A37EC8">
        <w:rPr>
          <w:rFonts w:ascii="Times New Roman" w:hAnsi="Times New Roman" w:cs="Times New Roman"/>
          <w:sz w:val="24"/>
          <w:szCs w:val="24"/>
        </w:rPr>
        <w:t>fly species (Diptera)</w:t>
      </w:r>
      <w:r w:rsidR="00710440" w:rsidRPr="00A37EC8">
        <w:rPr>
          <w:rFonts w:ascii="Times New Roman" w:hAnsi="Times New Roman" w:cs="Times New Roman"/>
          <w:sz w:val="24"/>
          <w:szCs w:val="24"/>
        </w:rPr>
        <w:t xml:space="preserve"> </w:t>
      </w:r>
      <w:r w:rsidR="00081D08" w:rsidRPr="00A37EC8">
        <w:rPr>
          <w:rFonts w:ascii="Times New Roman" w:hAnsi="Times New Roman" w:cs="Times New Roman"/>
          <w:noProof/>
          <w:sz w:val="24"/>
          <w:szCs w:val="24"/>
        </w:rPr>
        <w:t xml:space="preserve">(Nabity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2006; Villet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2006; Richards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2009; Voss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2010a, 2010b, 2014; Tarone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2011; Nassu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2014; Zuha &amp; Omar, 2014)</w:t>
      </w:r>
      <w:r w:rsidRPr="00A37EC8">
        <w:rPr>
          <w:rFonts w:ascii="Times New Roman" w:hAnsi="Times New Roman" w:cs="Times New Roman"/>
          <w:sz w:val="24"/>
          <w:szCs w:val="24"/>
        </w:rPr>
        <w:t xml:space="preserve">, </w:t>
      </w:r>
      <w:r w:rsidR="00710440" w:rsidRPr="00A37EC8">
        <w:rPr>
          <w:rFonts w:ascii="Times New Roman" w:hAnsi="Times New Roman" w:cs="Times New Roman"/>
          <w:sz w:val="24"/>
          <w:szCs w:val="24"/>
        </w:rPr>
        <w:t xml:space="preserve">but </w:t>
      </w:r>
      <w:r w:rsidRPr="00A37EC8">
        <w:rPr>
          <w:rFonts w:ascii="Times New Roman" w:hAnsi="Times New Roman" w:cs="Times New Roman"/>
          <w:sz w:val="24"/>
          <w:szCs w:val="24"/>
        </w:rPr>
        <w:t>because</w:t>
      </w:r>
      <w:r w:rsidR="008D235E" w:rsidRPr="00A37EC8">
        <w:rPr>
          <w:rFonts w:ascii="Times New Roman" w:hAnsi="Times New Roman" w:cs="Times New Roman"/>
          <w:sz w:val="24"/>
          <w:szCs w:val="24"/>
        </w:rPr>
        <w:t xml:space="preserve"> the</w:t>
      </w:r>
      <w:r w:rsidRPr="00A37EC8">
        <w:rPr>
          <w:rFonts w:ascii="Times New Roman" w:hAnsi="Times New Roman" w:cs="Times New Roman"/>
          <w:sz w:val="24"/>
          <w:szCs w:val="24"/>
        </w:rPr>
        <w:t xml:space="preserve"> </w:t>
      </w:r>
      <w:r w:rsidR="001462CE" w:rsidRPr="00A37EC8">
        <w:rPr>
          <w:rFonts w:ascii="Times New Roman" w:hAnsi="Times New Roman" w:cs="Times New Roman"/>
          <w:sz w:val="24"/>
          <w:szCs w:val="24"/>
        </w:rPr>
        <w:t>utility of beetles in forensic entomology was</w:t>
      </w:r>
      <w:r w:rsidR="002B2648" w:rsidRPr="00A37EC8">
        <w:rPr>
          <w:rFonts w:ascii="Times New Roman" w:hAnsi="Times New Roman" w:cs="Times New Roman"/>
          <w:sz w:val="24"/>
          <w:szCs w:val="24"/>
        </w:rPr>
        <w:t xml:space="preserve"> </w:t>
      </w:r>
      <w:r w:rsidR="00371F9D" w:rsidRPr="00A37EC8">
        <w:rPr>
          <w:rFonts w:ascii="Times New Roman" w:hAnsi="Times New Roman" w:cs="Times New Roman"/>
          <w:sz w:val="24"/>
          <w:szCs w:val="24"/>
        </w:rPr>
        <w:t>overlooked</w:t>
      </w:r>
      <w:r w:rsidR="00371088" w:rsidRPr="00A37EC8">
        <w:rPr>
          <w:rFonts w:ascii="Times New Roman" w:hAnsi="Times New Roman" w:cs="Times New Roman"/>
          <w:sz w:val="24"/>
          <w:szCs w:val="24"/>
        </w:rPr>
        <w:t xml:space="preserve"> </w:t>
      </w:r>
      <w:r w:rsidR="002B2648" w:rsidRPr="00A37EC8">
        <w:rPr>
          <w:rFonts w:ascii="Times New Roman" w:hAnsi="Times New Roman" w:cs="Times New Roman"/>
          <w:sz w:val="24"/>
          <w:szCs w:val="24"/>
        </w:rPr>
        <w:t xml:space="preserve">for </w:t>
      </w:r>
      <w:r w:rsidR="00710440" w:rsidRPr="00A37EC8">
        <w:rPr>
          <w:rFonts w:ascii="Times New Roman" w:hAnsi="Times New Roman" w:cs="Times New Roman"/>
          <w:sz w:val="24"/>
          <w:szCs w:val="24"/>
        </w:rPr>
        <w:t>a long time</w:t>
      </w:r>
      <w:r w:rsidR="00574951" w:rsidRPr="00A37EC8">
        <w:rPr>
          <w:rFonts w:ascii="Times New Roman" w:hAnsi="Times New Roman" w:cs="Times New Roman"/>
          <w:sz w:val="24"/>
          <w:szCs w:val="24"/>
        </w:rPr>
        <w:t xml:space="preserve"> </w:t>
      </w:r>
      <w:r w:rsidR="00371088" w:rsidRPr="00A37EC8">
        <w:rPr>
          <w:rFonts w:ascii="Times New Roman" w:hAnsi="Times New Roman" w:cs="Times New Roman"/>
          <w:noProof/>
          <w:sz w:val="24"/>
          <w:szCs w:val="24"/>
        </w:rPr>
        <w:t xml:space="preserve">(Midgley </w:t>
      </w:r>
      <w:r w:rsidR="00371088" w:rsidRPr="00A37EC8">
        <w:rPr>
          <w:rFonts w:ascii="Times New Roman" w:hAnsi="Times New Roman" w:cs="Times New Roman"/>
          <w:i/>
          <w:noProof/>
          <w:sz w:val="24"/>
          <w:szCs w:val="24"/>
        </w:rPr>
        <w:t>et al.</w:t>
      </w:r>
      <w:r w:rsidR="00371088" w:rsidRPr="00A37EC8">
        <w:rPr>
          <w:rFonts w:ascii="Times New Roman" w:hAnsi="Times New Roman" w:cs="Times New Roman"/>
          <w:noProof/>
          <w:sz w:val="24"/>
          <w:szCs w:val="24"/>
        </w:rPr>
        <w:t>, 2010</w:t>
      </w:r>
      <w:r w:rsidR="00710440" w:rsidRPr="00A37EC8">
        <w:rPr>
          <w:rFonts w:ascii="Times New Roman" w:hAnsi="Times New Roman" w:cs="Times New Roman"/>
          <w:sz w:val="24"/>
          <w:szCs w:val="24"/>
        </w:rPr>
        <w:t>.</w:t>
      </w:r>
      <w:r w:rsidR="00371F9D" w:rsidRPr="00A37EC8">
        <w:rPr>
          <w:rFonts w:ascii="Times New Roman" w:hAnsi="Times New Roman" w:cs="Times New Roman"/>
          <w:sz w:val="24"/>
          <w:szCs w:val="24"/>
        </w:rPr>
        <w:t xml:space="preserve"> </w:t>
      </w:r>
    </w:p>
    <w:p w14:paraId="7AE58F4C" w14:textId="14E11E4D" w:rsidR="00840C62" w:rsidRPr="00A37EC8" w:rsidRDefault="008D235E">
      <w:pPr>
        <w:rPr>
          <w:rFonts w:ascii="Times New Roman" w:hAnsi="Times New Roman" w:cs="Times New Roman"/>
          <w:sz w:val="24"/>
          <w:szCs w:val="24"/>
        </w:rPr>
      </w:pPr>
      <w:r w:rsidRPr="00A37EC8">
        <w:rPr>
          <w:rFonts w:ascii="Times New Roman" w:hAnsi="Times New Roman" w:cs="Times New Roman"/>
          <w:sz w:val="24"/>
          <w:szCs w:val="24"/>
        </w:rPr>
        <w:t>However</w:t>
      </w:r>
      <w:r w:rsidR="00477865" w:rsidRPr="00A37EC8">
        <w:rPr>
          <w:rFonts w:ascii="Times New Roman" w:hAnsi="Times New Roman" w:cs="Times New Roman"/>
          <w:sz w:val="24"/>
          <w:szCs w:val="24"/>
        </w:rPr>
        <w:t>,</w:t>
      </w:r>
      <w:r w:rsidR="00347AF0" w:rsidRPr="00A37EC8">
        <w:rPr>
          <w:rFonts w:ascii="Times New Roman" w:hAnsi="Times New Roman" w:cs="Times New Roman"/>
          <w:sz w:val="24"/>
          <w:szCs w:val="24"/>
        </w:rPr>
        <w:t xml:space="preserve"> u</w:t>
      </w:r>
      <w:r w:rsidR="00840C62" w:rsidRPr="00A37EC8">
        <w:rPr>
          <w:rFonts w:ascii="Times New Roman" w:hAnsi="Times New Roman" w:cs="Times New Roman"/>
          <w:sz w:val="24"/>
          <w:szCs w:val="24"/>
        </w:rPr>
        <w:t xml:space="preserve">sing beetles for </w:t>
      </w:r>
      <w:r w:rsidR="004718CC" w:rsidRPr="00A37EC8">
        <w:rPr>
          <w:rFonts w:ascii="Times New Roman" w:hAnsi="Times New Roman" w:cs="Times New Roman"/>
          <w:sz w:val="24"/>
          <w:szCs w:val="24"/>
        </w:rPr>
        <w:t>PMImin</w:t>
      </w:r>
      <w:r w:rsidR="00840C62" w:rsidRPr="00A37EC8">
        <w:rPr>
          <w:rFonts w:ascii="Times New Roman" w:hAnsi="Times New Roman" w:cs="Times New Roman"/>
          <w:sz w:val="24"/>
          <w:szCs w:val="24"/>
        </w:rPr>
        <w:t xml:space="preserve"> </w:t>
      </w:r>
      <w:r w:rsidR="00F4118E" w:rsidRPr="00A37EC8">
        <w:rPr>
          <w:rFonts w:ascii="Times New Roman" w:hAnsi="Times New Roman" w:cs="Times New Roman"/>
          <w:sz w:val="24"/>
          <w:szCs w:val="24"/>
        </w:rPr>
        <w:t>estimation</w:t>
      </w:r>
      <w:r w:rsidR="00840C62" w:rsidRPr="00A37EC8">
        <w:rPr>
          <w:rFonts w:ascii="Times New Roman" w:hAnsi="Times New Roman" w:cs="Times New Roman"/>
          <w:sz w:val="24"/>
          <w:szCs w:val="24"/>
        </w:rPr>
        <w:t xml:space="preserve"> has several benefits compared to</w:t>
      </w:r>
      <w:r w:rsidR="002478BF"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flies. </w:t>
      </w:r>
      <w:r w:rsidR="002478BF" w:rsidRPr="00A37EC8">
        <w:rPr>
          <w:rFonts w:ascii="Times New Roman" w:hAnsi="Times New Roman" w:cs="Times New Roman"/>
          <w:sz w:val="24"/>
          <w:szCs w:val="24"/>
        </w:rPr>
        <w:t>Beetles tend to have</w:t>
      </w:r>
      <w:r w:rsidR="00840C62" w:rsidRPr="00A37EC8">
        <w:rPr>
          <w:rFonts w:ascii="Times New Roman" w:hAnsi="Times New Roman" w:cs="Times New Roman"/>
          <w:sz w:val="24"/>
          <w:szCs w:val="24"/>
        </w:rPr>
        <w:t xml:space="preserve"> longer development therefore they </w:t>
      </w:r>
      <w:r w:rsidR="00C34986" w:rsidRPr="00A37EC8">
        <w:rPr>
          <w:rFonts w:ascii="Times New Roman" w:hAnsi="Times New Roman" w:cs="Times New Roman"/>
          <w:sz w:val="24"/>
          <w:szCs w:val="24"/>
        </w:rPr>
        <w:t>can be foun</w:t>
      </w:r>
      <w:r w:rsidR="00475CD9" w:rsidRPr="00A37EC8">
        <w:rPr>
          <w:rFonts w:ascii="Times New Roman" w:hAnsi="Times New Roman" w:cs="Times New Roman"/>
          <w:sz w:val="24"/>
          <w:szCs w:val="24"/>
        </w:rPr>
        <w:t xml:space="preserve">d on and around the carrion for </w:t>
      </w:r>
      <w:r w:rsidRPr="00A37EC8">
        <w:rPr>
          <w:rFonts w:ascii="Times New Roman" w:hAnsi="Times New Roman" w:cs="Times New Roman"/>
          <w:sz w:val="24"/>
          <w:szCs w:val="24"/>
        </w:rPr>
        <w:t xml:space="preserve">a </w:t>
      </w:r>
      <w:r w:rsidR="00475CD9" w:rsidRPr="00A37EC8">
        <w:rPr>
          <w:rFonts w:ascii="Times New Roman" w:hAnsi="Times New Roman" w:cs="Times New Roman"/>
          <w:sz w:val="24"/>
          <w:szCs w:val="24"/>
        </w:rPr>
        <w:t>longer period of time</w:t>
      </w:r>
      <w:r w:rsidR="00E958A8" w:rsidRPr="00A37EC8">
        <w:rPr>
          <w:rFonts w:ascii="Times New Roman" w:hAnsi="Times New Roman" w:cs="Times New Roman"/>
          <w:sz w:val="24"/>
          <w:szCs w:val="24"/>
        </w:rPr>
        <w:t xml:space="preserve"> </w:t>
      </w:r>
      <w:r w:rsidR="00E958A8" w:rsidRPr="00A37EC8">
        <w:rPr>
          <w:rFonts w:ascii="Times New Roman" w:hAnsi="Times New Roman" w:cs="Times New Roman"/>
          <w:noProof/>
          <w:sz w:val="24"/>
          <w:szCs w:val="24"/>
        </w:rPr>
        <w:t>(Villet, 2011)</w:t>
      </w:r>
      <w:r w:rsidR="00840C62" w:rsidRPr="00A37EC8">
        <w:rPr>
          <w:rFonts w:ascii="Times New Roman" w:hAnsi="Times New Roman" w:cs="Times New Roman"/>
          <w:sz w:val="24"/>
          <w:szCs w:val="24"/>
        </w:rPr>
        <w:t xml:space="preserve">. They </w:t>
      </w:r>
      <w:r w:rsidR="005C1ABB" w:rsidRPr="00A37EC8">
        <w:rPr>
          <w:rFonts w:ascii="Times New Roman" w:hAnsi="Times New Roman" w:cs="Times New Roman"/>
          <w:sz w:val="24"/>
          <w:szCs w:val="24"/>
        </w:rPr>
        <w:t xml:space="preserve">also </w:t>
      </w:r>
      <w:r w:rsidR="00840C62" w:rsidRPr="00A37EC8">
        <w:rPr>
          <w:rFonts w:ascii="Times New Roman" w:hAnsi="Times New Roman" w:cs="Times New Roman"/>
          <w:sz w:val="24"/>
          <w:szCs w:val="24"/>
        </w:rPr>
        <w:t xml:space="preserve">do not form a </w:t>
      </w:r>
      <w:r w:rsidR="00E958A8" w:rsidRPr="00A37EC8">
        <w:rPr>
          <w:rFonts w:ascii="Times New Roman" w:hAnsi="Times New Roman" w:cs="Times New Roman"/>
          <w:sz w:val="24"/>
          <w:szCs w:val="24"/>
        </w:rPr>
        <w:t>maggot ball like flies</w:t>
      </w:r>
      <w:r w:rsidR="00CD7D33">
        <w:rPr>
          <w:rFonts w:ascii="Times New Roman" w:hAnsi="Times New Roman" w:cs="Times New Roman"/>
          <w:sz w:val="24"/>
          <w:szCs w:val="24"/>
        </w:rPr>
        <w:t>,</w:t>
      </w:r>
      <w:r w:rsidR="00E958A8"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and </w:t>
      </w:r>
      <w:r w:rsidR="00AF58F1" w:rsidRPr="00A37EC8">
        <w:rPr>
          <w:rFonts w:ascii="Times New Roman" w:hAnsi="Times New Roman" w:cs="Times New Roman"/>
          <w:sz w:val="24"/>
          <w:szCs w:val="24"/>
        </w:rPr>
        <w:t xml:space="preserve">they can be reared individually so </w:t>
      </w:r>
      <w:r w:rsidR="00840C62" w:rsidRPr="00A37EC8">
        <w:rPr>
          <w:rFonts w:ascii="Times New Roman" w:hAnsi="Times New Roman" w:cs="Times New Roman"/>
          <w:sz w:val="24"/>
          <w:szCs w:val="24"/>
        </w:rPr>
        <w:t>they are easier to handle in laboratory conditions</w:t>
      </w:r>
      <w:r w:rsidR="00634084" w:rsidRPr="00A37EC8">
        <w:rPr>
          <w:rFonts w:ascii="Times New Roman" w:hAnsi="Times New Roman" w:cs="Times New Roman"/>
          <w:sz w:val="24"/>
          <w:szCs w:val="24"/>
        </w:rPr>
        <w:t xml:space="preserve"> </w:t>
      </w:r>
      <w:r w:rsidR="00634084" w:rsidRPr="00A37EC8">
        <w:rPr>
          <w:rFonts w:ascii="Times New Roman" w:hAnsi="Times New Roman" w:cs="Times New Roman"/>
          <w:noProof/>
          <w:sz w:val="24"/>
          <w:szCs w:val="24"/>
        </w:rPr>
        <w:t xml:space="preserve">(Midgley </w:t>
      </w:r>
      <w:r w:rsidR="00634084" w:rsidRPr="00A37EC8">
        <w:rPr>
          <w:rFonts w:ascii="Times New Roman" w:hAnsi="Times New Roman" w:cs="Times New Roman"/>
          <w:i/>
          <w:noProof/>
          <w:sz w:val="24"/>
          <w:szCs w:val="24"/>
        </w:rPr>
        <w:t>et al.</w:t>
      </w:r>
      <w:r w:rsidR="00634084" w:rsidRPr="00A37EC8">
        <w:rPr>
          <w:rFonts w:ascii="Times New Roman" w:hAnsi="Times New Roman" w:cs="Times New Roman"/>
          <w:noProof/>
          <w:sz w:val="24"/>
          <w:szCs w:val="24"/>
        </w:rPr>
        <w:t>, 2010)</w:t>
      </w:r>
      <w:r w:rsidR="00840C62"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However, </w:t>
      </w:r>
      <w:r w:rsidR="00CD7D33">
        <w:rPr>
          <w:rFonts w:ascii="Times New Roman" w:hAnsi="Times New Roman" w:cs="Times New Roman"/>
          <w:sz w:val="24"/>
          <w:szCs w:val="24"/>
        </w:rPr>
        <w:t>probably</w:t>
      </w:r>
      <w:r w:rsidR="00840C62" w:rsidRPr="00A37EC8">
        <w:rPr>
          <w:rFonts w:ascii="Times New Roman" w:hAnsi="Times New Roman" w:cs="Times New Roman"/>
          <w:sz w:val="24"/>
          <w:szCs w:val="24"/>
        </w:rPr>
        <w:t xml:space="preserve"> the </w:t>
      </w:r>
      <w:r w:rsidR="00CD7D33" w:rsidRPr="00A37EC8">
        <w:rPr>
          <w:rFonts w:ascii="Times New Roman" w:hAnsi="Times New Roman" w:cs="Times New Roman"/>
          <w:sz w:val="24"/>
          <w:szCs w:val="24"/>
        </w:rPr>
        <w:t>b</w:t>
      </w:r>
      <w:r w:rsidR="00CD7D33">
        <w:rPr>
          <w:rFonts w:ascii="Times New Roman" w:hAnsi="Times New Roman" w:cs="Times New Roman"/>
          <w:sz w:val="24"/>
          <w:szCs w:val="24"/>
        </w:rPr>
        <w:t>est</w:t>
      </w:r>
      <w:r w:rsidR="00CD7D33"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advantage is </w:t>
      </w:r>
      <w:r w:rsidRPr="00A37EC8">
        <w:rPr>
          <w:rFonts w:ascii="Times New Roman" w:hAnsi="Times New Roman" w:cs="Times New Roman"/>
          <w:sz w:val="24"/>
          <w:szCs w:val="24"/>
        </w:rPr>
        <w:t xml:space="preserve">the </w:t>
      </w:r>
      <w:r w:rsidR="00840C62" w:rsidRPr="00A37EC8">
        <w:rPr>
          <w:rFonts w:ascii="Times New Roman" w:hAnsi="Times New Roman" w:cs="Times New Roman"/>
          <w:sz w:val="24"/>
          <w:szCs w:val="24"/>
        </w:rPr>
        <w:t xml:space="preserve">possibility </w:t>
      </w:r>
      <w:r w:rsidRPr="00A37EC8">
        <w:rPr>
          <w:rFonts w:ascii="Times New Roman" w:hAnsi="Times New Roman" w:cs="Times New Roman"/>
          <w:sz w:val="24"/>
          <w:szCs w:val="24"/>
        </w:rPr>
        <w:t xml:space="preserve">of </w:t>
      </w:r>
      <w:r w:rsidR="00840C62" w:rsidRPr="00A37EC8">
        <w:rPr>
          <w:rFonts w:ascii="Times New Roman" w:hAnsi="Times New Roman" w:cs="Times New Roman"/>
          <w:sz w:val="24"/>
          <w:szCs w:val="24"/>
        </w:rPr>
        <w:t xml:space="preserve">cross </w:t>
      </w:r>
      <w:r w:rsidRPr="00A37EC8">
        <w:rPr>
          <w:rFonts w:ascii="Times New Roman" w:hAnsi="Times New Roman" w:cs="Times New Roman"/>
          <w:sz w:val="24"/>
          <w:szCs w:val="24"/>
        </w:rPr>
        <w:t xml:space="preserve">validating </w:t>
      </w:r>
      <w:r w:rsidR="000E3AC8" w:rsidRPr="00A37EC8">
        <w:rPr>
          <w:rFonts w:ascii="Times New Roman" w:hAnsi="Times New Roman" w:cs="Times New Roman"/>
          <w:sz w:val="24"/>
          <w:szCs w:val="24"/>
        </w:rPr>
        <w:t>PMImin estimates</w:t>
      </w:r>
      <w:r w:rsidR="00840C62" w:rsidRPr="00A37EC8">
        <w:rPr>
          <w:rFonts w:ascii="Times New Roman" w:hAnsi="Times New Roman" w:cs="Times New Roman"/>
          <w:sz w:val="24"/>
          <w:szCs w:val="24"/>
        </w:rPr>
        <w:t xml:space="preserve"> </w:t>
      </w:r>
      <w:r w:rsidR="00A627C5" w:rsidRPr="00A37EC8">
        <w:rPr>
          <w:rFonts w:ascii="Times New Roman" w:hAnsi="Times New Roman" w:cs="Times New Roman"/>
          <w:sz w:val="24"/>
          <w:szCs w:val="24"/>
        </w:rPr>
        <w:t>between</w:t>
      </w:r>
      <w:r w:rsidR="0050660E" w:rsidRPr="00A37EC8">
        <w:rPr>
          <w:rFonts w:ascii="Times New Roman" w:hAnsi="Times New Roman" w:cs="Times New Roman"/>
          <w:sz w:val="24"/>
          <w:szCs w:val="24"/>
        </w:rPr>
        <w:t xml:space="preserve"> species and</w:t>
      </w:r>
      <w:r w:rsidR="00840C62" w:rsidRPr="00A37EC8">
        <w:rPr>
          <w:rFonts w:ascii="Times New Roman" w:hAnsi="Times New Roman" w:cs="Times New Roman"/>
          <w:sz w:val="24"/>
          <w:szCs w:val="24"/>
        </w:rPr>
        <w:t xml:space="preserve"> groups</w:t>
      </w:r>
      <w:r w:rsidR="000E3AC8" w:rsidRPr="00A37EC8">
        <w:rPr>
          <w:rFonts w:ascii="Times New Roman" w:hAnsi="Times New Roman" w:cs="Times New Roman"/>
          <w:sz w:val="24"/>
          <w:szCs w:val="24"/>
        </w:rPr>
        <w:t>,</w:t>
      </w:r>
      <w:r w:rsidR="00840C62"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such as </w:t>
      </w:r>
      <w:r w:rsidR="00840C62" w:rsidRPr="00A37EC8">
        <w:rPr>
          <w:rFonts w:ascii="Times New Roman" w:hAnsi="Times New Roman" w:cs="Times New Roman"/>
          <w:sz w:val="24"/>
          <w:szCs w:val="24"/>
        </w:rPr>
        <w:t xml:space="preserve">flies and mites. </w:t>
      </w:r>
      <w:r w:rsidR="00CD7D33">
        <w:rPr>
          <w:rFonts w:ascii="Times New Roman" w:hAnsi="Times New Roman" w:cs="Times New Roman"/>
          <w:sz w:val="24"/>
          <w:szCs w:val="24"/>
        </w:rPr>
        <w:t>Cross validating</w:t>
      </w:r>
      <w:r w:rsidR="00CD7D33"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is important mainly in </w:t>
      </w:r>
      <w:r w:rsidR="00C00F28" w:rsidRPr="00A37EC8">
        <w:rPr>
          <w:rFonts w:ascii="Times New Roman" w:hAnsi="Times New Roman" w:cs="Times New Roman"/>
          <w:sz w:val="24"/>
          <w:szCs w:val="24"/>
        </w:rPr>
        <w:t xml:space="preserve">cases </w:t>
      </w:r>
      <w:r w:rsidR="00840C62" w:rsidRPr="00A37EC8">
        <w:rPr>
          <w:rFonts w:ascii="Times New Roman" w:hAnsi="Times New Roman" w:cs="Times New Roman"/>
          <w:sz w:val="24"/>
          <w:szCs w:val="24"/>
        </w:rPr>
        <w:t>when one of these groups</w:t>
      </w:r>
      <w:r w:rsidR="000117E1" w:rsidRPr="00A37EC8">
        <w:rPr>
          <w:rFonts w:ascii="Times New Roman" w:hAnsi="Times New Roman" w:cs="Times New Roman"/>
          <w:sz w:val="24"/>
          <w:szCs w:val="24"/>
        </w:rPr>
        <w:t xml:space="preserve"> or species</w:t>
      </w:r>
      <w:r w:rsidR="00840C62" w:rsidRPr="00A37EC8">
        <w:rPr>
          <w:rFonts w:ascii="Times New Roman" w:hAnsi="Times New Roman" w:cs="Times New Roman"/>
          <w:sz w:val="24"/>
          <w:szCs w:val="24"/>
        </w:rPr>
        <w:t xml:space="preserve"> </w:t>
      </w:r>
      <w:r w:rsidR="00CD7D33">
        <w:rPr>
          <w:rFonts w:ascii="Times New Roman" w:hAnsi="Times New Roman" w:cs="Times New Roman"/>
          <w:sz w:val="24"/>
          <w:szCs w:val="24"/>
        </w:rPr>
        <w:t>was</w:t>
      </w:r>
      <w:r w:rsidR="00840C62" w:rsidRPr="00A37EC8">
        <w:rPr>
          <w:rFonts w:ascii="Times New Roman" w:hAnsi="Times New Roman" w:cs="Times New Roman"/>
          <w:sz w:val="24"/>
          <w:szCs w:val="24"/>
        </w:rPr>
        <w:t xml:space="preserve"> affected by external factors (</w:t>
      </w:r>
      <w:r w:rsidR="00C0259A" w:rsidRPr="00A37EC8">
        <w:rPr>
          <w:rFonts w:ascii="Times New Roman" w:hAnsi="Times New Roman" w:cs="Times New Roman"/>
          <w:sz w:val="24"/>
          <w:szCs w:val="24"/>
        </w:rPr>
        <w:t xml:space="preserve">restricted </w:t>
      </w:r>
      <w:r w:rsidR="00840C62" w:rsidRPr="00A37EC8">
        <w:rPr>
          <w:rFonts w:ascii="Times New Roman" w:hAnsi="Times New Roman" w:cs="Times New Roman"/>
          <w:sz w:val="24"/>
          <w:szCs w:val="24"/>
        </w:rPr>
        <w:t xml:space="preserve">access to body, </w:t>
      </w:r>
      <w:r w:rsidRPr="00A37EC8">
        <w:rPr>
          <w:rFonts w:ascii="Times New Roman" w:hAnsi="Times New Roman" w:cs="Times New Roman"/>
          <w:sz w:val="24"/>
          <w:szCs w:val="24"/>
        </w:rPr>
        <w:t xml:space="preserve">temperature </w:t>
      </w:r>
      <w:r w:rsidR="00C0259A" w:rsidRPr="00A37EC8">
        <w:rPr>
          <w:rFonts w:ascii="Times New Roman" w:hAnsi="Times New Roman" w:cs="Times New Roman"/>
          <w:sz w:val="24"/>
          <w:szCs w:val="24"/>
        </w:rPr>
        <w:t>too high or low</w:t>
      </w:r>
      <w:r w:rsidR="00840C62" w:rsidRPr="00A37EC8">
        <w:rPr>
          <w:rFonts w:ascii="Times New Roman" w:hAnsi="Times New Roman" w:cs="Times New Roman"/>
          <w:sz w:val="24"/>
          <w:szCs w:val="24"/>
        </w:rPr>
        <w:t xml:space="preserve">, etc.) </w:t>
      </w:r>
      <w:r w:rsidR="00CD7D33">
        <w:rPr>
          <w:rFonts w:ascii="Times New Roman" w:hAnsi="Times New Roman" w:cs="Times New Roman"/>
          <w:sz w:val="24"/>
          <w:szCs w:val="24"/>
        </w:rPr>
        <w:t>providing a</w:t>
      </w:r>
      <w:r w:rsidR="00840C62" w:rsidRPr="00A37EC8">
        <w:rPr>
          <w:rFonts w:ascii="Times New Roman" w:hAnsi="Times New Roman" w:cs="Times New Roman"/>
          <w:sz w:val="24"/>
          <w:szCs w:val="24"/>
        </w:rPr>
        <w:t xml:space="preserve"> biased estimate</w:t>
      </w:r>
      <w:r w:rsidR="00575657" w:rsidRPr="00A37EC8">
        <w:rPr>
          <w:rFonts w:ascii="Times New Roman" w:hAnsi="Times New Roman" w:cs="Times New Roman"/>
          <w:sz w:val="24"/>
          <w:szCs w:val="24"/>
        </w:rPr>
        <w:t xml:space="preserve"> (Šuláková 2014, pers. comm.)</w:t>
      </w:r>
      <w:r w:rsidR="00840C62" w:rsidRPr="00A37EC8">
        <w:rPr>
          <w:rFonts w:ascii="Times New Roman" w:hAnsi="Times New Roman" w:cs="Times New Roman"/>
          <w:sz w:val="24"/>
          <w:szCs w:val="24"/>
        </w:rPr>
        <w:t xml:space="preserve">. </w:t>
      </w:r>
    </w:p>
    <w:p w14:paraId="53B75B75" w14:textId="7DD65A49" w:rsidR="002478BF" w:rsidRPr="00A37EC8" w:rsidRDefault="001A5F7B">
      <w:pPr>
        <w:rPr>
          <w:rFonts w:ascii="Times New Roman" w:hAnsi="Times New Roman" w:cs="Times New Roman"/>
          <w:sz w:val="24"/>
          <w:szCs w:val="24"/>
        </w:rPr>
      </w:pPr>
      <w:r>
        <w:rPr>
          <w:rFonts w:ascii="Times New Roman" w:hAnsi="Times New Roman" w:cs="Times New Roman"/>
          <w:sz w:val="24"/>
          <w:szCs w:val="24"/>
        </w:rPr>
        <w:t>S</w:t>
      </w:r>
      <w:r w:rsidR="0062404F" w:rsidRPr="00A37EC8">
        <w:rPr>
          <w:rFonts w:ascii="Times New Roman" w:hAnsi="Times New Roman" w:cs="Times New Roman"/>
          <w:sz w:val="24"/>
          <w:szCs w:val="24"/>
        </w:rPr>
        <w:t xml:space="preserve">tatistically robust </w:t>
      </w:r>
      <w:r w:rsidR="002A2692" w:rsidRPr="00A37EC8">
        <w:rPr>
          <w:rFonts w:ascii="Times New Roman" w:hAnsi="Times New Roman" w:cs="Times New Roman"/>
          <w:sz w:val="24"/>
          <w:szCs w:val="24"/>
        </w:rPr>
        <w:t>t</w:t>
      </w:r>
      <w:r w:rsidR="00684346" w:rsidRPr="00A37EC8">
        <w:rPr>
          <w:rFonts w:ascii="Times New Roman" w:hAnsi="Times New Roman" w:cs="Times New Roman"/>
          <w:sz w:val="24"/>
          <w:szCs w:val="24"/>
        </w:rPr>
        <w:t xml:space="preserve">hermal summation models are </w:t>
      </w:r>
      <w:r>
        <w:rPr>
          <w:rFonts w:ascii="Times New Roman" w:hAnsi="Times New Roman" w:cs="Times New Roman"/>
          <w:sz w:val="24"/>
          <w:szCs w:val="24"/>
        </w:rPr>
        <w:t>available only</w:t>
      </w:r>
      <w:r w:rsidR="008D235E" w:rsidRPr="00A37EC8">
        <w:rPr>
          <w:rFonts w:ascii="Times New Roman" w:hAnsi="Times New Roman" w:cs="Times New Roman"/>
          <w:sz w:val="24"/>
          <w:szCs w:val="24"/>
        </w:rPr>
        <w:t xml:space="preserve"> </w:t>
      </w:r>
      <w:r w:rsidR="00914825" w:rsidRPr="00A37EC8">
        <w:rPr>
          <w:rFonts w:ascii="Times New Roman" w:hAnsi="Times New Roman" w:cs="Times New Roman"/>
          <w:sz w:val="24"/>
          <w:szCs w:val="24"/>
        </w:rPr>
        <w:t>for</w:t>
      </w:r>
      <w:r w:rsidR="009F47F3" w:rsidRPr="00A37EC8">
        <w:rPr>
          <w:rFonts w:ascii="Times New Roman" w:hAnsi="Times New Roman" w:cs="Times New Roman"/>
          <w:sz w:val="24"/>
          <w:szCs w:val="24"/>
        </w:rPr>
        <w:t xml:space="preserve"> </w:t>
      </w:r>
      <w:r w:rsidR="0062404F" w:rsidRPr="00A37EC8">
        <w:rPr>
          <w:rFonts w:ascii="Times New Roman" w:hAnsi="Times New Roman" w:cs="Times New Roman"/>
          <w:sz w:val="24"/>
          <w:szCs w:val="24"/>
        </w:rPr>
        <w:t>three</w:t>
      </w:r>
      <w:r w:rsidR="00282025" w:rsidRPr="00A37EC8">
        <w:rPr>
          <w:rFonts w:ascii="Times New Roman" w:hAnsi="Times New Roman" w:cs="Times New Roman"/>
          <w:sz w:val="24"/>
          <w:szCs w:val="24"/>
        </w:rPr>
        <w:t xml:space="preserve"> species of </w:t>
      </w:r>
      <w:r w:rsidR="000E44D3" w:rsidRPr="00A37EC8">
        <w:rPr>
          <w:rFonts w:ascii="Times New Roman" w:hAnsi="Times New Roman" w:cs="Times New Roman"/>
          <w:sz w:val="24"/>
          <w:szCs w:val="24"/>
        </w:rPr>
        <w:t xml:space="preserve">necrophagous </w:t>
      </w:r>
      <w:r w:rsidR="00684346" w:rsidRPr="00A37EC8">
        <w:rPr>
          <w:rFonts w:ascii="Times New Roman" w:hAnsi="Times New Roman" w:cs="Times New Roman"/>
          <w:sz w:val="24"/>
          <w:szCs w:val="24"/>
        </w:rPr>
        <w:t>beetles</w:t>
      </w:r>
      <w:r w:rsidR="0062404F" w:rsidRPr="00A37EC8">
        <w:rPr>
          <w:rFonts w:ascii="Times New Roman" w:hAnsi="Times New Roman" w:cs="Times New Roman"/>
          <w:sz w:val="24"/>
          <w:szCs w:val="24"/>
        </w:rPr>
        <w:t>, all</w:t>
      </w:r>
      <w:r w:rsidR="000E44D3" w:rsidRPr="00A37EC8">
        <w:rPr>
          <w:rFonts w:ascii="Times New Roman" w:hAnsi="Times New Roman" w:cs="Times New Roman"/>
          <w:sz w:val="24"/>
          <w:szCs w:val="24"/>
        </w:rPr>
        <w:t xml:space="preserve"> belong</w:t>
      </w:r>
      <w:r w:rsidR="008D235E" w:rsidRPr="00A37EC8">
        <w:rPr>
          <w:rFonts w:ascii="Times New Roman" w:hAnsi="Times New Roman" w:cs="Times New Roman"/>
          <w:sz w:val="24"/>
          <w:szCs w:val="24"/>
        </w:rPr>
        <w:t>ing</w:t>
      </w:r>
      <w:r w:rsidR="000E44D3" w:rsidRPr="00A37EC8">
        <w:rPr>
          <w:rFonts w:ascii="Times New Roman" w:hAnsi="Times New Roman" w:cs="Times New Roman"/>
          <w:sz w:val="24"/>
          <w:szCs w:val="24"/>
        </w:rPr>
        <w:t xml:space="preserve"> to</w:t>
      </w:r>
      <w:r w:rsidR="0062404F"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the </w:t>
      </w:r>
      <w:r w:rsidR="0062404F" w:rsidRPr="00A37EC8">
        <w:rPr>
          <w:rFonts w:ascii="Times New Roman" w:hAnsi="Times New Roman" w:cs="Times New Roman"/>
          <w:sz w:val="24"/>
          <w:szCs w:val="24"/>
        </w:rPr>
        <w:t>family Silphidae</w:t>
      </w:r>
      <w:r w:rsidR="00684346"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These </w:t>
      </w:r>
      <w:r>
        <w:rPr>
          <w:rFonts w:ascii="Times New Roman" w:hAnsi="Times New Roman" w:cs="Times New Roman"/>
          <w:sz w:val="24"/>
          <w:szCs w:val="24"/>
        </w:rPr>
        <w:t xml:space="preserve">models </w:t>
      </w:r>
      <w:r w:rsidR="008D235E" w:rsidRPr="00A37EC8">
        <w:rPr>
          <w:rFonts w:ascii="Times New Roman" w:hAnsi="Times New Roman" w:cs="Times New Roman"/>
          <w:sz w:val="24"/>
          <w:szCs w:val="24"/>
        </w:rPr>
        <w:t>are</w:t>
      </w:r>
      <w:r>
        <w:rPr>
          <w:rFonts w:ascii="Times New Roman" w:hAnsi="Times New Roman" w:cs="Times New Roman"/>
          <w:sz w:val="24"/>
          <w:szCs w:val="24"/>
        </w:rPr>
        <w:t xml:space="preserve"> for</w:t>
      </w:r>
      <w:r w:rsidR="008D235E" w:rsidRPr="00A37EC8">
        <w:rPr>
          <w:rFonts w:ascii="Times New Roman" w:hAnsi="Times New Roman" w:cs="Times New Roman"/>
          <w:sz w:val="24"/>
          <w:szCs w:val="24"/>
        </w:rPr>
        <w:t xml:space="preserve"> </w:t>
      </w:r>
      <w:r w:rsidR="00684346" w:rsidRPr="00A37EC8">
        <w:rPr>
          <w:rFonts w:ascii="Times New Roman" w:hAnsi="Times New Roman" w:cs="Times New Roman"/>
          <w:i/>
          <w:sz w:val="24"/>
          <w:szCs w:val="24"/>
        </w:rPr>
        <w:t>Thanatophilus micans</w:t>
      </w:r>
      <w:r w:rsidR="00684346" w:rsidRPr="00A37EC8">
        <w:rPr>
          <w:rFonts w:ascii="Times New Roman" w:hAnsi="Times New Roman" w:cs="Times New Roman"/>
          <w:sz w:val="24"/>
          <w:szCs w:val="24"/>
        </w:rPr>
        <w:t xml:space="preserve"> (Fabricius</w:t>
      </w:r>
      <w:r w:rsidR="009D3F2F" w:rsidRPr="00A37EC8">
        <w:rPr>
          <w:rFonts w:ascii="Times New Roman" w:hAnsi="Times New Roman" w:cs="Times New Roman"/>
          <w:sz w:val="24"/>
          <w:szCs w:val="24"/>
        </w:rPr>
        <w:t>, 1794</w:t>
      </w:r>
      <w:r w:rsidR="00684346" w:rsidRPr="00A37EC8">
        <w:rPr>
          <w:rFonts w:ascii="Times New Roman" w:hAnsi="Times New Roman" w:cs="Times New Roman"/>
          <w:sz w:val="24"/>
          <w:szCs w:val="24"/>
        </w:rPr>
        <w:t>)</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 xml:space="preserve">(Ridgeway </w:t>
      </w:r>
      <w:r w:rsidR="00684346" w:rsidRPr="00A37EC8">
        <w:rPr>
          <w:rFonts w:ascii="Times New Roman" w:hAnsi="Times New Roman" w:cs="Times New Roman"/>
          <w:i/>
          <w:noProof/>
          <w:sz w:val="24"/>
          <w:szCs w:val="24"/>
        </w:rPr>
        <w:t>et al.</w:t>
      </w:r>
      <w:r w:rsidR="00684346" w:rsidRPr="00A37EC8">
        <w:rPr>
          <w:rFonts w:ascii="Times New Roman" w:hAnsi="Times New Roman" w:cs="Times New Roman"/>
          <w:noProof/>
          <w:sz w:val="24"/>
          <w:szCs w:val="24"/>
        </w:rPr>
        <w:t>, 2014)</w:t>
      </w:r>
      <w:r w:rsidR="00684346" w:rsidRPr="00A37EC8">
        <w:rPr>
          <w:rFonts w:ascii="Times New Roman" w:hAnsi="Times New Roman" w:cs="Times New Roman"/>
          <w:sz w:val="24"/>
          <w:szCs w:val="24"/>
        </w:rPr>
        <w:t>,</w:t>
      </w:r>
      <w:r w:rsidR="00840C62" w:rsidRPr="00A37EC8">
        <w:rPr>
          <w:rFonts w:ascii="Times New Roman" w:hAnsi="Times New Roman" w:cs="Times New Roman"/>
          <w:sz w:val="24"/>
          <w:szCs w:val="24"/>
        </w:rPr>
        <w:t xml:space="preserve"> </w:t>
      </w:r>
      <w:r w:rsidR="00684346" w:rsidRPr="00A37EC8">
        <w:rPr>
          <w:rFonts w:ascii="Times New Roman" w:hAnsi="Times New Roman" w:cs="Times New Roman"/>
          <w:i/>
          <w:iCs/>
          <w:sz w:val="24"/>
          <w:szCs w:val="24"/>
        </w:rPr>
        <w:t>T. mutilatus</w:t>
      </w:r>
      <w:r w:rsidR="00684346" w:rsidRPr="00A37EC8">
        <w:rPr>
          <w:rFonts w:ascii="Times New Roman" w:hAnsi="Times New Roman" w:cs="Times New Roman"/>
          <w:sz w:val="24"/>
          <w:szCs w:val="24"/>
        </w:rPr>
        <w:t xml:space="preserve"> (Castelnau</w:t>
      </w:r>
      <w:r w:rsidR="009D3F2F" w:rsidRPr="00A37EC8">
        <w:rPr>
          <w:rFonts w:ascii="Times New Roman" w:hAnsi="Times New Roman" w:cs="Times New Roman"/>
          <w:sz w:val="24"/>
          <w:szCs w:val="24"/>
        </w:rPr>
        <w:t>, 1840</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 xml:space="preserve">(Ridgeway </w:t>
      </w:r>
      <w:r w:rsidR="00684346" w:rsidRPr="00A37EC8">
        <w:rPr>
          <w:rFonts w:ascii="Times New Roman" w:hAnsi="Times New Roman" w:cs="Times New Roman"/>
          <w:i/>
          <w:noProof/>
          <w:sz w:val="24"/>
          <w:szCs w:val="24"/>
        </w:rPr>
        <w:t>et al.</w:t>
      </w:r>
      <w:r w:rsidR="00684346" w:rsidRPr="00A37EC8">
        <w:rPr>
          <w:rFonts w:ascii="Times New Roman" w:hAnsi="Times New Roman" w:cs="Times New Roman"/>
          <w:noProof/>
          <w:sz w:val="24"/>
          <w:szCs w:val="24"/>
        </w:rPr>
        <w:t>, 2014)</w:t>
      </w:r>
      <w:r w:rsidR="00684346" w:rsidRPr="00A37EC8">
        <w:rPr>
          <w:rFonts w:ascii="Times New Roman" w:hAnsi="Times New Roman" w:cs="Times New Roman"/>
          <w:sz w:val="24"/>
          <w:szCs w:val="24"/>
        </w:rPr>
        <w:t xml:space="preserve"> and </w:t>
      </w:r>
      <w:r w:rsidR="00684346" w:rsidRPr="00A37EC8">
        <w:rPr>
          <w:rFonts w:ascii="Times New Roman" w:hAnsi="Times New Roman" w:cs="Times New Roman"/>
          <w:i/>
          <w:sz w:val="24"/>
          <w:szCs w:val="24"/>
        </w:rPr>
        <w:t>Oxelytrum discicolle</w:t>
      </w:r>
      <w:r w:rsidR="00684346" w:rsidRPr="00A37EC8">
        <w:rPr>
          <w:rFonts w:ascii="Times New Roman" w:hAnsi="Times New Roman" w:cs="Times New Roman"/>
          <w:sz w:val="24"/>
          <w:szCs w:val="24"/>
        </w:rPr>
        <w:t xml:space="preserve"> (Brullé, 1840)</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(Velásquez &amp; Viloria, 2009)</w:t>
      </w:r>
      <w:r w:rsidR="007E6E65" w:rsidRPr="00A37EC8">
        <w:rPr>
          <w:rFonts w:ascii="Times New Roman" w:hAnsi="Times New Roman" w:cs="Times New Roman"/>
          <w:sz w:val="24"/>
          <w:szCs w:val="24"/>
        </w:rPr>
        <w:t xml:space="preserve">. </w:t>
      </w:r>
      <w:r w:rsidR="007E6E65" w:rsidRPr="00A37EC8">
        <w:rPr>
          <w:rFonts w:ascii="Times New Roman" w:hAnsi="Times New Roman" w:cs="Times New Roman"/>
          <w:i/>
          <w:sz w:val="24"/>
          <w:szCs w:val="24"/>
        </w:rPr>
        <w:t>T. micans</w:t>
      </w:r>
      <w:r w:rsidR="007E6E65" w:rsidRPr="00A37EC8">
        <w:rPr>
          <w:rFonts w:ascii="Times New Roman" w:hAnsi="Times New Roman" w:cs="Times New Roman"/>
          <w:sz w:val="24"/>
          <w:szCs w:val="24"/>
        </w:rPr>
        <w:t xml:space="preserve"> occurs </w:t>
      </w:r>
      <w:r w:rsidR="00357CAC" w:rsidRPr="00A37EC8">
        <w:rPr>
          <w:rFonts w:ascii="Times New Roman" w:hAnsi="Times New Roman" w:cs="Times New Roman"/>
          <w:sz w:val="24"/>
          <w:szCs w:val="24"/>
        </w:rPr>
        <w:t xml:space="preserve">mainly </w:t>
      </w:r>
      <w:r w:rsidR="007E6E65" w:rsidRPr="00A37EC8">
        <w:rPr>
          <w:rFonts w:ascii="Times New Roman" w:hAnsi="Times New Roman" w:cs="Times New Roman"/>
          <w:sz w:val="24"/>
          <w:szCs w:val="24"/>
        </w:rPr>
        <w:t xml:space="preserve">in Africa and </w:t>
      </w:r>
      <w:r w:rsidR="008D235E" w:rsidRPr="00A37EC8">
        <w:rPr>
          <w:rFonts w:ascii="Times New Roman" w:hAnsi="Times New Roman" w:cs="Times New Roman"/>
          <w:sz w:val="24"/>
          <w:szCs w:val="24"/>
        </w:rPr>
        <w:t xml:space="preserve">extends </w:t>
      </w:r>
      <w:r w:rsidR="001D40CF" w:rsidRPr="00A37EC8">
        <w:rPr>
          <w:rFonts w:ascii="Times New Roman" w:hAnsi="Times New Roman" w:cs="Times New Roman"/>
          <w:sz w:val="24"/>
          <w:szCs w:val="24"/>
        </w:rPr>
        <w:t>to</w:t>
      </w:r>
      <w:r w:rsidR="009D3F2F" w:rsidRPr="00A37EC8">
        <w:rPr>
          <w:rFonts w:ascii="Times New Roman" w:hAnsi="Times New Roman" w:cs="Times New Roman"/>
          <w:sz w:val="24"/>
          <w:szCs w:val="24"/>
        </w:rPr>
        <w:t xml:space="preserve"> Yemen on </w:t>
      </w:r>
      <w:r w:rsidR="008D235E" w:rsidRPr="00A37EC8">
        <w:rPr>
          <w:rFonts w:ascii="Times New Roman" w:hAnsi="Times New Roman" w:cs="Times New Roman"/>
          <w:sz w:val="24"/>
          <w:szCs w:val="24"/>
        </w:rPr>
        <w:t xml:space="preserve">the </w:t>
      </w:r>
      <w:r w:rsidR="009D3F2F" w:rsidRPr="00A37EC8">
        <w:rPr>
          <w:rFonts w:ascii="Times New Roman" w:hAnsi="Times New Roman" w:cs="Times New Roman"/>
          <w:sz w:val="24"/>
          <w:szCs w:val="24"/>
        </w:rPr>
        <w:t xml:space="preserve">Arabian Peninsula </w:t>
      </w:r>
      <w:r w:rsidR="007E6E65" w:rsidRPr="00A37EC8">
        <w:rPr>
          <w:rFonts w:ascii="Times New Roman" w:hAnsi="Times New Roman" w:cs="Times New Roman"/>
          <w:noProof/>
          <w:sz w:val="24"/>
          <w:szCs w:val="24"/>
        </w:rPr>
        <w:t>(Schawaller, 1981; Růžička &amp; Schneider, 2004)</w:t>
      </w:r>
      <w:r w:rsidR="007E6E65" w:rsidRPr="00A37EC8">
        <w:rPr>
          <w:rFonts w:ascii="Times New Roman" w:hAnsi="Times New Roman" w:cs="Times New Roman"/>
          <w:sz w:val="24"/>
          <w:szCs w:val="24"/>
        </w:rPr>
        <w:t>,</w:t>
      </w:r>
      <w:r w:rsidR="00186DC0" w:rsidRPr="00A37EC8">
        <w:rPr>
          <w:rFonts w:ascii="Times New Roman" w:hAnsi="Times New Roman" w:cs="Times New Roman"/>
          <w:sz w:val="24"/>
          <w:szCs w:val="24"/>
        </w:rPr>
        <w:t xml:space="preserve"> </w:t>
      </w:r>
      <w:r w:rsidR="00186DC0" w:rsidRPr="00A37EC8">
        <w:rPr>
          <w:rFonts w:ascii="Times New Roman" w:hAnsi="Times New Roman" w:cs="Times New Roman"/>
          <w:i/>
          <w:sz w:val="24"/>
          <w:szCs w:val="24"/>
        </w:rPr>
        <w:t>T. mutilatus</w:t>
      </w:r>
      <w:r w:rsidR="00C36DFD" w:rsidRPr="00A37EC8">
        <w:rPr>
          <w:rFonts w:ascii="Times New Roman" w:hAnsi="Times New Roman" w:cs="Times New Roman"/>
          <w:sz w:val="24"/>
          <w:szCs w:val="24"/>
        </w:rPr>
        <w:t xml:space="preserve"> has </w:t>
      </w:r>
      <w:r w:rsidR="008D235E" w:rsidRPr="00A37EC8">
        <w:rPr>
          <w:rFonts w:ascii="Times New Roman" w:hAnsi="Times New Roman" w:cs="Times New Roman"/>
          <w:sz w:val="24"/>
          <w:szCs w:val="24"/>
        </w:rPr>
        <w:t xml:space="preserve">a </w:t>
      </w:r>
      <w:r w:rsidR="00C36DFD" w:rsidRPr="00A37EC8">
        <w:rPr>
          <w:rFonts w:ascii="Times New Roman" w:hAnsi="Times New Roman" w:cs="Times New Roman"/>
          <w:sz w:val="24"/>
          <w:szCs w:val="24"/>
        </w:rPr>
        <w:t>geographic</w:t>
      </w:r>
      <w:r w:rsidR="008D235E" w:rsidRPr="00A37EC8">
        <w:rPr>
          <w:rFonts w:ascii="Times New Roman" w:hAnsi="Times New Roman" w:cs="Times New Roman"/>
          <w:sz w:val="24"/>
          <w:szCs w:val="24"/>
        </w:rPr>
        <w:t>al</w:t>
      </w:r>
      <w:r w:rsidR="00C36DFD" w:rsidRPr="00A37EC8">
        <w:rPr>
          <w:rFonts w:ascii="Times New Roman" w:hAnsi="Times New Roman" w:cs="Times New Roman"/>
          <w:sz w:val="24"/>
          <w:szCs w:val="24"/>
        </w:rPr>
        <w:t xml:space="preserve"> distribution restricted to</w:t>
      </w:r>
      <w:r w:rsidR="00186DC0" w:rsidRPr="00A37EC8">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186DC0" w:rsidRPr="00A37EC8">
        <w:rPr>
          <w:rFonts w:ascii="Times New Roman" w:hAnsi="Times New Roman" w:cs="Times New Roman"/>
          <w:sz w:val="24"/>
          <w:szCs w:val="24"/>
        </w:rPr>
        <w:t>South Africa region</w:t>
      </w:r>
      <w:r w:rsidR="000B453F" w:rsidRPr="00A37EC8">
        <w:rPr>
          <w:rFonts w:ascii="Times New Roman" w:hAnsi="Times New Roman" w:cs="Times New Roman"/>
          <w:sz w:val="24"/>
          <w:szCs w:val="24"/>
        </w:rPr>
        <w:t xml:space="preserve"> </w:t>
      </w:r>
      <w:r w:rsidR="005F5A19" w:rsidRPr="00A37EC8">
        <w:rPr>
          <w:rFonts w:ascii="Times New Roman" w:hAnsi="Times New Roman" w:cs="Times New Roman"/>
          <w:noProof/>
          <w:sz w:val="24"/>
          <w:szCs w:val="24"/>
        </w:rPr>
        <w:t>(Schawaller, 1981, 1987)</w:t>
      </w:r>
      <w:r w:rsidR="007E6E65" w:rsidRPr="00A37EC8">
        <w:rPr>
          <w:rFonts w:ascii="Times New Roman" w:hAnsi="Times New Roman" w:cs="Times New Roman"/>
          <w:sz w:val="24"/>
          <w:szCs w:val="24"/>
        </w:rPr>
        <w:t xml:space="preserve"> and </w:t>
      </w:r>
      <w:r w:rsidR="007E6E65" w:rsidRPr="00A37EC8">
        <w:rPr>
          <w:rFonts w:ascii="Times New Roman" w:hAnsi="Times New Roman" w:cs="Times New Roman"/>
          <w:i/>
          <w:sz w:val="24"/>
          <w:szCs w:val="24"/>
        </w:rPr>
        <w:t>O.</w:t>
      </w:r>
      <w:r w:rsidR="00684346" w:rsidRPr="00A37EC8">
        <w:rPr>
          <w:rFonts w:ascii="Times New Roman" w:hAnsi="Times New Roman" w:cs="Times New Roman"/>
          <w:i/>
          <w:sz w:val="24"/>
          <w:szCs w:val="24"/>
        </w:rPr>
        <w:t xml:space="preserve"> discicolle</w:t>
      </w:r>
      <w:r w:rsidR="003865AC" w:rsidRPr="00A37EC8">
        <w:rPr>
          <w:rFonts w:ascii="Times New Roman" w:hAnsi="Times New Roman" w:cs="Times New Roman"/>
          <w:sz w:val="24"/>
          <w:szCs w:val="24"/>
        </w:rPr>
        <w:t xml:space="preserve"> </w:t>
      </w:r>
      <w:r w:rsidR="00365F58" w:rsidRPr="00A37EC8">
        <w:rPr>
          <w:rFonts w:ascii="Times New Roman" w:hAnsi="Times New Roman" w:cs="Times New Roman"/>
          <w:sz w:val="24"/>
          <w:szCs w:val="24"/>
        </w:rPr>
        <w:t>inhabits</w:t>
      </w:r>
      <w:r w:rsidR="003865AC" w:rsidRPr="00A37EC8">
        <w:rPr>
          <w:rFonts w:ascii="Times New Roman" w:hAnsi="Times New Roman" w:cs="Times New Roman"/>
          <w:sz w:val="24"/>
          <w:szCs w:val="24"/>
        </w:rPr>
        <w:t xml:space="preserve"> </w:t>
      </w:r>
      <w:r w:rsidR="00684346" w:rsidRPr="00A37EC8">
        <w:rPr>
          <w:rFonts w:ascii="Times New Roman" w:hAnsi="Times New Roman" w:cs="Times New Roman"/>
          <w:sz w:val="24"/>
          <w:szCs w:val="24"/>
        </w:rPr>
        <w:t xml:space="preserve">Central </w:t>
      </w:r>
      <w:r w:rsidR="003865AC" w:rsidRPr="00A37EC8">
        <w:rPr>
          <w:rFonts w:ascii="Times New Roman" w:hAnsi="Times New Roman" w:cs="Times New Roman"/>
          <w:sz w:val="24"/>
          <w:szCs w:val="24"/>
        </w:rPr>
        <w:t>and</w:t>
      </w:r>
      <w:r w:rsidR="00684346" w:rsidRPr="00A37EC8">
        <w:rPr>
          <w:rFonts w:ascii="Times New Roman" w:hAnsi="Times New Roman" w:cs="Times New Roman"/>
          <w:sz w:val="24"/>
          <w:szCs w:val="24"/>
        </w:rPr>
        <w:t xml:space="preserve"> South America</w:t>
      </w:r>
      <w:r w:rsidR="009217B1" w:rsidRPr="00A37EC8">
        <w:rPr>
          <w:rFonts w:ascii="Times New Roman" w:hAnsi="Times New Roman" w:cs="Times New Roman"/>
          <w:sz w:val="24"/>
          <w:szCs w:val="24"/>
        </w:rPr>
        <w:t xml:space="preserve"> </w:t>
      </w:r>
      <w:r w:rsidR="009217B1" w:rsidRPr="00A37EC8">
        <w:rPr>
          <w:rFonts w:ascii="Times New Roman" w:hAnsi="Times New Roman" w:cs="Times New Roman"/>
          <w:noProof/>
          <w:sz w:val="24"/>
          <w:szCs w:val="24"/>
        </w:rPr>
        <w:t>(Peck &amp; Anderson, 1985)</w:t>
      </w:r>
      <w:r w:rsidR="00684346" w:rsidRPr="00A37EC8">
        <w:rPr>
          <w:rFonts w:ascii="Times New Roman" w:hAnsi="Times New Roman" w:cs="Times New Roman"/>
          <w:sz w:val="24"/>
          <w:szCs w:val="24"/>
        </w:rPr>
        <w:t>. Th</w:t>
      </w:r>
      <w:r>
        <w:rPr>
          <w:rFonts w:ascii="Times New Roman" w:hAnsi="Times New Roman" w:cs="Times New Roman"/>
          <w:sz w:val="24"/>
          <w:szCs w:val="24"/>
        </w:rPr>
        <w:t xml:space="preserve">erefore, </w:t>
      </w:r>
      <w:r w:rsidR="00684346" w:rsidRPr="00A37EC8">
        <w:rPr>
          <w:rFonts w:ascii="Times New Roman" w:hAnsi="Times New Roman" w:cs="Times New Roman"/>
          <w:sz w:val="24"/>
          <w:szCs w:val="24"/>
        </w:rPr>
        <w:t xml:space="preserve">North America, Europe and </w:t>
      </w:r>
      <w:r w:rsidR="00186DC0" w:rsidRPr="00A37EC8">
        <w:rPr>
          <w:rFonts w:ascii="Times New Roman" w:hAnsi="Times New Roman" w:cs="Times New Roman"/>
          <w:sz w:val="24"/>
          <w:szCs w:val="24"/>
        </w:rPr>
        <w:t xml:space="preserve">most of </w:t>
      </w:r>
      <w:r w:rsidR="00684346" w:rsidRPr="00A37EC8">
        <w:rPr>
          <w:rFonts w:ascii="Times New Roman" w:hAnsi="Times New Roman" w:cs="Times New Roman"/>
          <w:sz w:val="24"/>
          <w:szCs w:val="24"/>
        </w:rPr>
        <w:t xml:space="preserve">Asia </w:t>
      </w:r>
      <w:r>
        <w:rPr>
          <w:rFonts w:ascii="Times New Roman" w:hAnsi="Times New Roman" w:cs="Times New Roman"/>
          <w:sz w:val="24"/>
          <w:szCs w:val="24"/>
        </w:rPr>
        <w:t>lack</w:t>
      </w:r>
      <w:r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a </w:t>
      </w:r>
      <w:r w:rsidR="00CF4E48" w:rsidRPr="00A37EC8">
        <w:rPr>
          <w:rFonts w:ascii="Times New Roman" w:hAnsi="Times New Roman" w:cs="Times New Roman"/>
          <w:sz w:val="24"/>
          <w:szCs w:val="24"/>
        </w:rPr>
        <w:t xml:space="preserve">single beetle </w:t>
      </w:r>
      <w:r w:rsidR="008D235E" w:rsidRPr="00A37EC8">
        <w:rPr>
          <w:rFonts w:ascii="Times New Roman" w:hAnsi="Times New Roman" w:cs="Times New Roman"/>
          <w:sz w:val="24"/>
          <w:szCs w:val="24"/>
        </w:rPr>
        <w:t xml:space="preserve">species </w:t>
      </w:r>
      <w:r w:rsidR="00CF4E48" w:rsidRPr="00A37EC8">
        <w:rPr>
          <w:rFonts w:ascii="Times New Roman" w:hAnsi="Times New Roman" w:cs="Times New Roman"/>
          <w:sz w:val="24"/>
          <w:szCs w:val="24"/>
        </w:rPr>
        <w:t xml:space="preserve">with </w:t>
      </w:r>
      <w:r w:rsidR="008D235E" w:rsidRPr="00A37EC8">
        <w:rPr>
          <w:rFonts w:ascii="Times New Roman" w:hAnsi="Times New Roman" w:cs="Times New Roman"/>
          <w:sz w:val="24"/>
          <w:szCs w:val="24"/>
        </w:rPr>
        <w:t xml:space="preserve">a </w:t>
      </w:r>
      <w:r w:rsidR="00CF4E48" w:rsidRPr="00A37EC8">
        <w:rPr>
          <w:rFonts w:ascii="Times New Roman" w:hAnsi="Times New Roman" w:cs="Times New Roman"/>
          <w:sz w:val="24"/>
          <w:szCs w:val="24"/>
        </w:rPr>
        <w:t>thermal summation model.</w:t>
      </w:r>
      <w:r w:rsidR="003865AC" w:rsidRPr="00A37EC8">
        <w:rPr>
          <w:rFonts w:ascii="Times New Roman" w:hAnsi="Times New Roman" w:cs="Times New Roman"/>
          <w:sz w:val="24"/>
          <w:szCs w:val="24"/>
        </w:rPr>
        <w:t xml:space="preserve"> </w:t>
      </w:r>
    </w:p>
    <w:p w14:paraId="3D69FD3A" w14:textId="77777777" w:rsidR="00E832D9" w:rsidRDefault="008D235E" w:rsidP="00525BB6">
      <w:pPr>
        <w:rPr>
          <w:ins w:id="2" w:author="Jakubec Pavel" w:date="2016-01-07T13:16:00Z"/>
          <w:rFonts w:ascii="Times New Roman" w:hAnsi="Times New Roman" w:cs="Times New Roman"/>
          <w:noProof/>
          <w:sz w:val="24"/>
          <w:szCs w:val="24"/>
        </w:rPr>
      </w:pPr>
      <w:r w:rsidRPr="00A37EC8">
        <w:rPr>
          <w:rFonts w:ascii="Times New Roman" w:hAnsi="Times New Roman" w:cs="Times New Roman"/>
          <w:sz w:val="24"/>
          <w:szCs w:val="24"/>
        </w:rPr>
        <w:t>M</w:t>
      </w:r>
      <w:r w:rsidR="008838D5" w:rsidRPr="00A37EC8">
        <w:rPr>
          <w:rFonts w:ascii="Times New Roman" w:hAnsi="Times New Roman" w:cs="Times New Roman"/>
          <w:sz w:val="24"/>
          <w:szCs w:val="24"/>
        </w:rPr>
        <w:t>odels</w:t>
      </w:r>
      <w:r w:rsidRPr="00A37EC8">
        <w:rPr>
          <w:rFonts w:ascii="Times New Roman" w:hAnsi="Times New Roman" w:cs="Times New Roman"/>
          <w:sz w:val="24"/>
          <w:szCs w:val="24"/>
        </w:rPr>
        <w:t xml:space="preserve"> alone</w:t>
      </w:r>
      <w:r w:rsidR="008838D5" w:rsidRPr="00A37EC8">
        <w:rPr>
          <w:rFonts w:ascii="Times New Roman" w:hAnsi="Times New Roman" w:cs="Times New Roman"/>
          <w:sz w:val="24"/>
          <w:szCs w:val="24"/>
        </w:rPr>
        <w:t xml:space="preserve"> are not </w:t>
      </w:r>
      <w:r w:rsidRPr="00A37EC8">
        <w:rPr>
          <w:rFonts w:ascii="Times New Roman" w:hAnsi="Times New Roman" w:cs="Times New Roman"/>
          <w:sz w:val="24"/>
          <w:szCs w:val="24"/>
        </w:rPr>
        <w:t xml:space="preserve">sufficient </w:t>
      </w:r>
      <w:r w:rsidR="00A018FC">
        <w:rPr>
          <w:rFonts w:ascii="Times New Roman" w:hAnsi="Times New Roman" w:cs="Times New Roman"/>
          <w:sz w:val="24"/>
          <w:szCs w:val="24"/>
        </w:rPr>
        <w:t>for</w:t>
      </w:r>
      <w:r w:rsidR="008838D5" w:rsidRPr="00A37EC8">
        <w:rPr>
          <w:rFonts w:ascii="Times New Roman" w:hAnsi="Times New Roman" w:cs="Times New Roman"/>
          <w:sz w:val="24"/>
          <w:szCs w:val="24"/>
        </w:rPr>
        <w:t xml:space="preserve"> species </w:t>
      </w:r>
      <w:r w:rsidR="00A018FC">
        <w:rPr>
          <w:rFonts w:ascii="Times New Roman" w:hAnsi="Times New Roman" w:cs="Times New Roman"/>
          <w:sz w:val="24"/>
          <w:szCs w:val="24"/>
        </w:rPr>
        <w:t>to be</w:t>
      </w:r>
      <w:r w:rsidR="008838D5" w:rsidRPr="00A37EC8">
        <w:rPr>
          <w:rFonts w:ascii="Times New Roman" w:hAnsi="Times New Roman" w:cs="Times New Roman"/>
          <w:sz w:val="24"/>
          <w:szCs w:val="24"/>
        </w:rPr>
        <w:t xml:space="preserve"> use</w:t>
      </w:r>
      <w:r w:rsidR="00A018FC">
        <w:rPr>
          <w:rFonts w:ascii="Times New Roman" w:hAnsi="Times New Roman" w:cs="Times New Roman"/>
          <w:sz w:val="24"/>
          <w:szCs w:val="24"/>
        </w:rPr>
        <w:t>ful</w:t>
      </w:r>
      <w:r w:rsidR="008838D5" w:rsidRPr="00A37EC8">
        <w:rPr>
          <w:rFonts w:ascii="Times New Roman" w:hAnsi="Times New Roman" w:cs="Times New Roman"/>
          <w:sz w:val="24"/>
          <w:szCs w:val="24"/>
        </w:rPr>
        <w:t xml:space="preserve"> in legal investigation</w:t>
      </w:r>
      <w:r w:rsidR="00A018FC">
        <w:rPr>
          <w:rFonts w:ascii="Times New Roman" w:hAnsi="Times New Roman" w:cs="Times New Roman"/>
          <w:sz w:val="24"/>
          <w:szCs w:val="24"/>
        </w:rPr>
        <w:t>s</w:t>
      </w:r>
      <w:r w:rsidR="008838D5" w:rsidRPr="00A37EC8">
        <w:rPr>
          <w:rFonts w:ascii="Times New Roman" w:hAnsi="Times New Roman" w:cs="Times New Roman"/>
          <w:sz w:val="24"/>
          <w:szCs w:val="24"/>
        </w:rPr>
        <w:t xml:space="preserve">. There are other criteria to be fulfilled. </w:t>
      </w:r>
      <w:r w:rsidR="00014F2B" w:rsidRPr="00A37EC8">
        <w:rPr>
          <w:rFonts w:ascii="Times New Roman" w:hAnsi="Times New Roman" w:cs="Times New Roman"/>
          <w:sz w:val="24"/>
          <w:szCs w:val="24"/>
        </w:rPr>
        <w:t>Any f</w:t>
      </w:r>
      <w:r w:rsidR="008838D5" w:rsidRPr="00A37EC8">
        <w:rPr>
          <w:rFonts w:ascii="Times New Roman" w:hAnsi="Times New Roman" w:cs="Times New Roman"/>
          <w:sz w:val="24"/>
          <w:szCs w:val="24"/>
        </w:rPr>
        <w:t xml:space="preserve">orensic entomologist has to be able to identify those species in every stage of development and </w:t>
      </w:r>
      <w:r w:rsidR="004D2B23" w:rsidRPr="00A37EC8">
        <w:rPr>
          <w:rFonts w:ascii="Times New Roman" w:hAnsi="Times New Roman" w:cs="Times New Roman"/>
          <w:sz w:val="24"/>
          <w:szCs w:val="24"/>
        </w:rPr>
        <w:t>discriminate between</w:t>
      </w:r>
      <w:r w:rsidR="008838D5" w:rsidRPr="00A37EC8">
        <w:rPr>
          <w:rFonts w:ascii="Times New Roman" w:hAnsi="Times New Roman" w:cs="Times New Roman"/>
          <w:sz w:val="24"/>
          <w:szCs w:val="24"/>
        </w:rPr>
        <w:t xml:space="preserve"> </w:t>
      </w:r>
      <w:r w:rsidR="00014F2B" w:rsidRPr="00A37EC8">
        <w:rPr>
          <w:rFonts w:ascii="Times New Roman" w:hAnsi="Times New Roman" w:cs="Times New Roman"/>
          <w:sz w:val="24"/>
          <w:szCs w:val="24"/>
        </w:rPr>
        <w:t xml:space="preserve">larval instars. </w:t>
      </w:r>
      <w:r w:rsidR="00113F67" w:rsidRPr="00A37EC8">
        <w:rPr>
          <w:rFonts w:ascii="Times New Roman" w:hAnsi="Times New Roman" w:cs="Times New Roman"/>
          <w:sz w:val="24"/>
          <w:szCs w:val="24"/>
        </w:rPr>
        <w:t>Without reliable instar determination</w:t>
      </w:r>
      <w:r w:rsidR="00A018FC">
        <w:rPr>
          <w:rFonts w:ascii="Times New Roman" w:hAnsi="Times New Roman" w:cs="Times New Roman"/>
          <w:sz w:val="24"/>
          <w:szCs w:val="24"/>
        </w:rPr>
        <w:t>,</w:t>
      </w:r>
      <w:r w:rsidR="0006798B" w:rsidRPr="00A37EC8">
        <w:rPr>
          <w:rFonts w:ascii="Times New Roman" w:hAnsi="Times New Roman" w:cs="Times New Roman"/>
          <w:sz w:val="24"/>
          <w:szCs w:val="24"/>
        </w:rPr>
        <w:t xml:space="preserve"> it</w:t>
      </w:r>
      <w:r w:rsidR="00113F67" w:rsidRPr="00A37EC8">
        <w:rPr>
          <w:rFonts w:ascii="Times New Roman" w:hAnsi="Times New Roman" w:cs="Times New Roman"/>
          <w:sz w:val="24"/>
          <w:szCs w:val="24"/>
        </w:rPr>
        <w:t xml:space="preserve"> is not possible to expect reliable PMImin estimates. </w:t>
      </w:r>
      <w:r w:rsidR="00A018FC">
        <w:rPr>
          <w:rFonts w:ascii="Times New Roman" w:hAnsi="Times New Roman" w:cs="Times New Roman"/>
          <w:sz w:val="24"/>
          <w:szCs w:val="24"/>
        </w:rPr>
        <w:t>However,</w:t>
      </w:r>
      <w:r w:rsidR="00A018FC" w:rsidRPr="00A37EC8">
        <w:rPr>
          <w:rFonts w:ascii="Times New Roman" w:hAnsi="Times New Roman" w:cs="Times New Roman"/>
          <w:sz w:val="24"/>
          <w:szCs w:val="24"/>
        </w:rPr>
        <w:t xml:space="preserve"> </w:t>
      </w:r>
      <w:r w:rsidR="00113F67" w:rsidRPr="00A37EC8">
        <w:rPr>
          <w:rFonts w:ascii="Times New Roman" w:hAnsi="Times New Roman" w:cs="Times New Roman"/>
          <w:sz w:val="24"/>
          <w:szCs w:val="24"/>
        </w:rPr>
        <w:t xml:space="preserve">this is </w:t>
      </w:r>
      <w:r w:rsidR="003D3EA2" w:rsidRPr="00A37EC8">
        <w:rPr>
          <w:rFonts w:ascii="Times New Roman" w:hAnsi="Times New Roman" w:cs="Times New Roman"/>
          <w:sz w:val="24"/>
          <w:szCs w:val="24"/>
        </w:rPr>
        <w:t>sometimes</w:t>
      </w:r>
      <w:r w:rsidR="00014F2B" w:rsidRPr="00A37EC8">
        <w:rPr>
          <w:rFonts w:ascii="Times New Roman" w:hAnsi="Times New Roman" w:cs="Times New Roman"/>
          <w:sz w:val="24"/>
          <w:szCs w:val="24"/>
        </w:rPr>
        <w:t xml:space="preserve"> complicated, because beetle larvae often </w:t>
      </w:r>
      <w:r w:rsidR="00CB1938" w:rsidRPr="00A37EC8">
        <w:rPr>
          <w:rFonts w:ascii="Times New Roman" w:hAnsi="Times New Roman" w:cs="Times New Roman"/>
          <w:sz w:val="24"/>
          <w:szCs w:val="24"/>
        </w:rPr>
        <w:t xml:space="preserve">lack morphological </w:t>
      </w:r>
      <w:r w:rsidR="00014F2B" w:rsidRPr="00A37EC8">
        <w:rPr>
          <w:rFonts w:ascii="Times New Roman" w:hAnsi="Times New Roman" w:cs="Times New Roman"/>
          <w:sz w:val="24"/>
          <w:szCs w:val="24"/>
        </w:rPr>
        <w:t>character</w:t>
      </w:r>
      <w:r w:rsidR="00A018FC">
        <w:rPr>
          <w:rFonts w:ascii="Times New Roman" w:hAnsi="Times New Roman" w:cs="Times New Roman"/>
          <w:sz w:val="24"/>
          <w:szCs w:val="24"/>
        </w:rPr>
        <w:t>i</w:t>
      </w:r>
      <w:r w:rsidR="00014F2B" w:rsidRPr="00A37EC8">
        <w:rPr>
          <w:rFonts w:ascii="Times New Roman" w:hAnsi="Times New Roman" w:cs="Times New Roman"/>
          <w:sz w:val="24"/>
          <w:szCs w:val="24"/>
        </w:rPr>
        <w:t>s</w:t>
      </w:r>
      <w:r w:rsidR="00A018FC">
        <w:rPr>
          <w:rFonts w:ascii="Times New Roman" w:hAnsi="Times New Roman" w:cs="Times New Roman"/>
          <w:sz w:val="24"/>
          <w:szCs w:val="24"/>
        </w:rPr>
        <w:t>tics</w:t>
      </w:r>
      <w:r w:rsidR="007402BC">
        <w:rPr>
          <w:rFonts w:ascii="Times New Roman" w:hAnsi="Times New Roman" w:cs="Times New Roman"/>
          <w:sz w:val="24"/>
          <w:szCs w:val="24"/>
        </w:rPr>
        <w:t xml:space="preserve"> specific to particular instars</w:t>
      </w:r>
      <w:r w:rsidR="00476A13" w:rsidRPr="00A37EC8">
        <w:rPr>
          <w:rFonts w:ascii="Times New Roman" w:hAnsi="Times New Roman" w:cs="Times New Roman"/>
          <w:sz w:val="24"/>
          <w:szCs w:val="24"/>
        </w:rPr>
        <w:t>, which would allow such identification</w:t>
      </w:r>
      <w:r w:rsidR="007402BC">
        <w:rPr>
          <w:rFonts w:ascii="Times New Roman" w:hAnsi="Times New Roman" w:cs="Times New Roman"/>
          <w:sz w:val="24"/>
          <w:szCs w:val="24"/>
        </w:rPr>
        <w:t xml:space="preserve"> </w:t>
      </w:r>
      <w:r w:rsidR="007402BC" w:rsidRPr="00A37EC8">
        <w:rPr>
          <w:rFonts w:ascii="Times New Roman" w:hAnsi="Times New Roman" w:cs="Times New Roman"/>
          <w:noProof/>
          <w:sz w:val="24"/>
          <w:szCs w:val="24"/>
        </w:rPr>
        <w:t>(Velásquez &amp; Viloria, 2009)</w:t>
      </w:r>
      <w:r w:rsidR="00113F67" w:rsidRPr="00A37EC8">
        <w:rPr>
          <w:rFonts w:ascii="Times New Roman" w:hAnsi="Times New Roman" w:cs="Times New Roman"/>
          <w:sz w:val="24"/>
          <w:szCs w:val="24"/>
        </w:rPr>
        <w:t>. T</w:t>
      </w:r>
      <w:r w:rsidR="008369CD" w:rsidRPr="00A37EC8">
        <w:rPr>
          <w:rFonts w:ascii="Times New Roman" w:hAnsi="Times New Roman" w:cs="Times New Roman"/>
          <w:sz w:val="24"/>
          <w:szCs w:val="24"/>
        </w:rPr>
        <w:t>herefore</w:t>
      </w:r>
      <w:r w:rsidR="00CB1938" w:rsidRPr="00A37EC8">
        <w:rPr>
          <w:rFonts w:ascii="Times New Roman" w:hAnsi="Times New Roman" w:cs="Times New Roman"/>
          <w:sz w:val="24"/>
          <w:szCs w:val="24"/>
        </w:rPr>
        <w:t xml:space="preserve"> size based models</w:t>
      </w:r>
      <w:r w:rsidR="008369CD" w:rsidRPr="00A37EC8">
        <w:rPr>
          <w:rFonts w:ascii="Times New Roman" w:hAnsi="Times New Roman" w:cs="Times New Roman"/>
          <w:sz w:val="24"/>
          <w:szCs w:val="24"/>
        </w:rPr>
        <w:t xml:space="preserve"> were developed</w:t>
      </w:r>
      <w:r w:rsidR="00113F67" w:rsidRPr="00A37EC8">
        <w:rPr>
          <w:rFonts w:ascii="Times New Roman" w:hAnsi="Times New Roman" w:cs="Times New Roman"/>
          <w:sz w:val="24"/>
          <w:szCs w:val="24"/>
        </w:rPr>
        <w:t xml:space="preserve"> instead</w:t>
      </w:r>
      <w:r w:rsidR="00014F2B" w:rsidRPr="00A37EC8">
        <w:rPr>
          <w:rFonts w:ascii="Times New Roman" w:hAnsi="Times New Roman" w:cs="Times New Roman"/>
          <w:sz w:val="24"/>
          <w:szCs w:val="24"/>
        </w:rPr>
        <w:t xml:space="preserve"> </w:t>
      </w:r>
      <w:r w:rsidR="001C2534">
        <w:rPr>
          <w:rFonts w:ascii="Times New Roman" w:hAnsi="Times New Roman" w:cs="Times New Roman"/>
          <w:sz w:val="24"/>
          <w:szCs w:val="24"/>
        </w:rPr>
        <w:t xml:space="preserve">for number of them </w:t>
      </w:r>
      <w:r w:rsidR="00E958A8" w:rsidRPr="00A37EC8">
        <w:rPr>
          <w:rFonts w:ascii="Times New Roman" w:hAnsi="Times New Roman" w:cs="Times New Roman"/>
          <w:noProof/>
          <w:sz w:val="24"/>
          <w:szCs w:val="24"/>
        </w:rPr>
        <w:t>(Midgley &amp; Villet, 2009b; Velásquez &amp; Viloria, 2010; Fratczak &amp; Matuszewski, 2014)</w:t>
      </w:r>
      <w:r w:rsidR="00525BB6">
        <w:rPr>
          <w:rFonts w:ascii="Times New Roman" w:hAnsi="Times New Roman" w:cs="Times New Roman"/>
          <w:noProof/>
          <w:sz w:val="24"/>
          <w:szCs w:val="24"/>
        </w:rPr>
        <w:t xml:space="preserve">. </w:t>
      </w:r>
      <w:r w:rsidR="001C2534">
        <w:rPr>
          <w:rFonts w:ascii="Times New Roman" w:hAnsi="Times New Roman" w:cs="Times New Roman"/>
          <w:noProof/>
          <w:sz w:val="24"/>
          <w:szCs w:val="24"/>
        </w:rPr>
        <w:t>These models should cover large morphological variability of the size based character</w:t>
      </w:r>
      <w:r w:rsidR="005502BC">
        <w:rPr>
          <w:rFonts w:ascii="Times New Roman" w:hAnsi="Times New Roman" w:cs="Times New Roman"/>
          <w:noProof/>
          <w:sz w:val="24"/>
          <w:szCs w:val="24"/>
        </w:rPr>
        <w:t>i</w:t>
      </w:r>
      <w:r w:rsidR="001C2534">
        <w:rPr>
          <w:rFonts w:ascii="Times New Roman" w:hAnsi="Times New Roman" w:cs="Times New Roman"/>
          <w:noProof/>
          <w:sz w:val="24"/>
          <w:szCs w:val="24"/>
        </w:rPr>
        <w:t>s</w:t>
      </w:r>
      <w:r w:rsidR="005502BC">
        <w:rPr>
          <w:rFonts w:ascii="Times New Roman" w:hAnsi="Times New Roman" w:cs="Times New Roman"/>
          <w:noProof/>
          <w:sz w:val="24"/>
          <w:szCs w:val="24"/>
        </w:rPr>
        <w:t>tics</w:t>
      </w:r>
      <w:r w:rsidR="001C2534">
        <w:rPr>
          <w:rFonts w:ascii="Times New Roman" w:hAnsi="Times New Roman" w:cs="Times New Roman"/>
          <w:noProof/>
          <w:sz w:val="24"/>
          <w:szCs w:val="24"/>
        </w:rPr>
        <w:t xml:space="preserve">, which are commonly reported in morphological descriptions, but based on few specimens. </w:t>
      </w:r>
    </w:p>
    <w:p w14:paraId="3C3C734B" w14:textId="348180F5" w:rsidR="008838D5" w:rsidRPr="00A37EC8" w:rsidRDefault="00807252" w:rsidP="00525BB6">
      <w:pPr>
        <w:rPr>
          <w:rFonts w:ascii="Times New Roman" w:hAnsi="Times New Roman" w:cs="Times New Roman"/>
          <w:sz w:val="24"/>
          <w:szCs w:val="24"/>
        </w:rPr>
      </w:pPr>
      <w:ins w:id="3" w:author="Jakubec Pavel" w:date="2016-01-07T13:30:00Z">
        <w:r>
          <w:rPr>
            <w:rFonts w:ascii="Times New Roman" w:hAnsi="Times New Roman" w:cs="Times New Roman"/>
            <w:noProof/>
            <w:sz w:val="24"/>
            <w:szCs w:val="24"/>
          </w:rPr>
          <w:t xml:space="preserve">Not all sized based characteristics are equally good. </w:t>
        </w:r>
      </w:ins>
      <w:ins w:id="4" w:author="Jakubec Pavel" w:date="2016-01-07T13:31:00Z">
        <w:r>
          <w:rPr>
            <w:rFonts w:ascii="Times New Roman" w:hAnsi="Times New Roman" w:cs="Times New Roman"/>
            <w:noProof/>
            <w:sz w:val="24"/>
            <w:szCs w:val="24"/>
          </w:rPr>
          <w:t>For example body length</w:t>
        </w:r>
      </w:ins>
      <w:ins w:id="5" w:author="Jakubec Pavel" w:date="2016-01-07T13:30:00Z">
        <w:r>
          <w:rPr>
            <w:rFonts w:ascii="Times New Roman" w:hAnsi="Times New Roman" w:cs="Times New Roman"/>
            <w:noProof/>
            <w:sz w:val="24"/>
            <w:szCs w:val="24"/>
          </w:rPr>
          <w:t>This</w:t>
        </w:r>
        <w:r>
          <w:rPr>
            <w:rFonts w:ascii="Times New Roman" w:hAnsi="Times New Roman" w:cs="Times New Roman"/>
            <w:noProof/>
            <w:sz w:val="24"/>
            <w:szCs w:val="24"/>
          </w:rPr>
          <w:t xml:space="preserve"> was reported for the first time by Dryar (1890), who recognized that head widths of some lepidopterans larvae fallowed a geometrical progression. </w:t>
        </w:r>
      </w:ins>
      <w:r w:rsidR="00A018FC">
        <w:rPr>
          <w:rFonts w:ascii="Times New Roman" w:hAnsi="Times New Roman" w:cs="Times New Roman"/>
          <w:noProof/>
          <w:sz w:val="24"/>
          <w:szCs w:val="24"/>
        </w:rPr>
        <w:t xml:space="preserve">Several researchers </w:t>
      </w:r>
      <w:bookmarkStart w:id="6" w:name="_GoBack"/>
      <w:bookmarkEnd w:id="6"/>
      <w:r w:rsidR="00A018FC">
        <w:rPr>
          <w:rFonts w:ascii="Times New Roman" w:hAnsi="Times New Roman" w:cs="Times New Roman"/>
          <w:noProof/>
          <w:sz w:val="24"/>
          <w:szCs w:val="24"/>
        </w:rPr>
        <w:t>have proposed that the</w:t>
      </w:r>
      <w:r w:rsidR="00525BB6">
        <w:rPr>
          <w:rFonts w:ascii="Times New Roman" w:hAnsi="Times New Roman" w:cs="Times New Roman"/>
          <w:noProof/>
          <w:sz w:val="24"/>
          <w:szCs w:val="24"/>
        </w:rPr>
        <w:t xml:space="preserve"> body length of larvae </w:t>
      </w:r>
      <w:r w:rsidR="00A018FC">
        <w:rPr>
          <w:rFonts w:ascii="Times New Roman" w:hAnsi="Times New Roman" w:cs="Times New Roman"/>
          <w:noProof/>
          <w:sz w:val="24"/>
          <w:szCs w:val="24"/>
        </w:rPr>
        <w:t>is an</w:t>
      </w:r>
      <w:r w:rsidR="00525BB6">
        <w:rPr>
          <w:rFonts w:ascii="Times New Roman" w:hAnsi="Times New Roman" w:cs="Times New Roman"/>
          <w:noProof/>
          <w:sz w:val="24"/>
          <w:szCs w:val="24"/>
        </w:rPr>
        <w:t xml:space="preserve"> inaccur</w:t>
      </w:r>
      <w:r w:rsidR="00A018FC">
        <w:rPr>
          <w:rFonts w:ascii="Times New Roman" w:hAnsi="Times New Roman" w:cs="Times New Roman"/>
          <w:noProof/>
          <w:sz w:val="24"/>
          <w:szCs w:val="24"/>
        </w:rPr>
        <w:t>a</w:t>
      </w:r>
      <w:r w:rsidR="00525BB6">
        <w:rPr>
          <w:rFonts w:ascii="Times New Roman" w:hAnsi="Times New Roman" w:cs="Times New Roman"/>
          <w:noProof/>
          <w:sz w:val="24"/>
          <w:szCs w:val="24"/>
        </w:rPr>
        <w:t>t</w:t>
      </w:r>
      <w:r w:rsidR="001C2534">
        <w:rPr>
          <w:rFonts w:ascii="Times New Roman" w:hAnsi="Times New Roman" w:cs="Times New Roman"/>
          <w:noProof/>
          <w:sz w:val="24"/>
          <w:szCs w:val="24"/>
        </w:rPr>
        <w:t>e</w:t>
      </w:r>
      <w:r w:rsidR="00525BB6">
        <w:rPr>
          <w:rFonts w:ascii="Times New Roman" w:hAnsi="Times New Roman" w:cs="Times New Roman"/>
          <w:noProof/>
          <w:sz w:val="24"/>
          <w:szCs w:val="24"/>
        </w:rPr>
        <w:t xml:space="preserve"> and unrealiable character</w:t>
      </w:r>
      <w:r w:rsidR="00A018FC">
        <w:rPr>
          <w:rFonts w:ascii="Times New Roman" w:hAnsi="Times New Roman" w:cs="Times New Roman"/>
          <w:noProof/>
          <w:sz w:val="24"/>
          <w:szCs w:val="24"/>
        </w:rPr>
        <w:t>istic</w:t>
      </w:r>
      <w:r w:rsidR="00525BB6">
        <w:rPr>
          <w:rFonts w:ascii="Times New Roman" w:hAnsi="Times New Roman" w:cs="Times New Roman"/>
          <w:noProof/>
          <w:sz w:val="24"/>
          <w:szCs w:val="24"/>
        </w:rPr>
        <w:t xml:space="preserve"> for instar determination</w:t>
      </w:r>
      <w:r w:rsidR="00A018FC">
        <w:rPr>
          <w:rFonts w:ascii="Times New Roman" w:hAnsi="Times New Roman" w:cs="Times New Roman"/>
          <w:noProof/>
          <w:sz w:val="24"/>
          <w:szCs w:val="24"/>
        </w:rPr>
        <w:t>,</w:t>
      </w:r>
      <w:r w:rsidR="00525BB6">
        <w:rPr>
          <w:rFonts w:ascii="Times New Roman" w:hAnsi="Times New Roman" w:cs="Times New Roman"/>
          <w:noProof/>
          <w:sz w:val="24"/>
          <w:szCs w:val="24"/>
        </w:rPr>
        <w:t xml:space="preserve"> and they proposed number of other size based character</w:t>
      </w:r>
      <w:r w:rsidR="00A018FC">
        <w:rPr>
          <w:rFonts w:ascii="Times New Roman" w:hAnsi="Times New Roman" w:cs="Times New Roman"/>
          <w:noProof/>
          <w:sz w:val="24"/>
          <w:szCs w:val="24"/>
        </w:rPr>
        <w:t>i</w:t>
      </w:r>
      <w:r w:rsidR="00525BB6">
        <w:rPr>
          <w:rFonts w:ascii="Times New Roman" w:hAnsi="Times New Roman" w:cs="Times New Roman"/>
          <w:noProof/>
          <w:sz w:val="24"/>
          <w:szCs w:val="24"/>
        </w:rPr>
        <w:t>s</w:t>
      </w:r>
      <w:r w:rsidR="00A018FC">
        <w:rPr>
          <w:rFonts w:ascii="Times New Roman" w:hAnsi="Times New Roman" w:cs="Times New Roman"/>
          <w:noProof/>
          <w:sz w:val="24"/>
          <w:szCs w:val="24"/>
        </w:rPr>
        <w:t>tics</w:t>
      </w:r>
      <w:r w:rsidR="00525BB6">
        <w:rPr>
          <w:rFonts w:ascii="Times New Roman" w:hAnsi="Times New Roman" w:cs="Times New Roman"/>
          <w:noProof/>
          <w:sz w:val="24"/>
          <w:szCs w:val="24"/>
        </w:rPr>
        <w:t xml:space="preserve"> to use instead</w:t>
      </w:r>
      <w:r w:rsidR="00A018FC">
        <w:rPr>
          <w:rFonts w:ascii="Times New Roman" w:hAnsi="Times New Roman" w:cs="Times New Roman"/>
          <w:noProof/>
          <w:sz w:val="24"/>
          <w:szCs w:val="24"/>
        </w:rPr>
        <w:t xml:space="preserve"> (</w:t>
      </w:r>
      <w:r w:rsidR="00A018FC" w:rsidRPr="00A37EC8">
        <w:rPr>
          <w:rFonts w:ascii="Times New Roman" w:hAnsi="Times New Roman" w:cs="Times New Roman"/>
          <w:noProof/>
          <w:sz w:val="24"/>
          <w:szCs w:val="24"/>
        </w:rPr>
        <w:t>Midgley &amp; Villet</w:t>
      </w:r>
      <w:r w:rsidR="00A018FC">
        <w:rPr>
          <w:rFonts w:ascii="Times New Roman" w:hAnsi="Times New Roman" w:cs="Times New Roman"/>
          <w:noProof/>
          <w:sz w:val="24"/>
          <w:szCs w:val="24"/>
        </w:rPr>
        <w:t>,</w:t>
      </w:r>
      <w:r w:rsidR="00A018FC" w:rsidRPr="00A37EC8">
        <w:rPr>
          <w:rFonts w:ascii="Times New Roman" w:hAnsi="Times New Roman" w:cs="Times New Roman"/>
          <w:noProof/>
          <w:sz w:val="24"/>
          <w:szCs w:val="24"/>
        </w:rPr>
        <w:t xml:space="preserve"> 2009b</w:t>
      </w:r>
      <w:r w:rsidR="00A018FC">
        <w:rPr>
          <w:rFonts w:ascii="Times New Roman" w:hAnsi="Times New Roman" w:cs="Times New Roman"/>
          <w:noProof/>
          <w:sz w:val="24"/>
          <w:szCs w:val="24"/>
        </w:rPr>
        <w:t>, Velásquez &amp; Viloria,</w:t>
      </w:r>
      <w:r w:rsidR="00A018FC" w:rsidRPr="00A37EC8">
        <w:rPr>
          <w:rFonts w:ascii="Times New Roman" w:hAnsi="Times New Roman" w:cs="Times New Roman"/>
          <w:noProof/>
          <w:sz w:val="24"/>
          <w:szCs w:val="24"/>
        </w:rPr>
        <w:t xml:space="preserve"> 2010</w:t>
      </w:r>
      <w:r w:rsidR="00A018FC">
        <w:rPr>
          <w:rFonts w:ascii="Times New Roman" w:hAnsi="Times New Roman" w:cs="Times New Roman"/>
          <w:noProof/>
          <w:sz w:val="24"/>
          <w:szCs w:val="24"/>
        </w:rPr>
        <w:t xml:space="preserve"> and</w:t>
      </w:r>
      <w:r w:rsidR="00A018FC" w:rsidRPr="00A37EC8">
        <w:rPr>
          <w:rFonts w:ascii="Times New Roman" w:hAnsi="Times New Roman" w:cs="Times New Roman"/>
          <w:noProof/>
          <w:sz w:val="24"/>
          <w:szCs w:val="24"/>
        </w:rPr>
        <w:t xml:space="preserve"> Fratczak &amp; Matuszewski</w:t>
      </w:r>
      <w:r w:rsidR="00A018FC">
        <w:rPr>
          <w:rFonts w:ascii="Times New Roman" w:hAnsi="Times New Roman" w:cs="Times New Roman"/>
          <w:noProof/>
          <w:sz w:val="24"/>
          <w:szCs w:val="24"/>
        </w:rPr>
        <w:t>,</w:t>
      </w:r>
      <w:r w:rsidR="00A018FC" w:rsidRPr="00A37EC8">
        <w:rPr>
          <w:rFonts w:ascii="Times New Roman" w:hAnsi="Times New Roman" w:cs="Times New Roman"/>
          <w:noProof/>
          <w:sz w:val="24"/>
          <w:szCs w:val="24"/>
        </w:rPr>
        <w:t xml:space="preserve"> 2014</w:t>
      </w:r>
      <w:r w:rsidR="00A018FC">
        <w:rPr>
          <w:rFonts w:ascii="Times New Roman" w:hAnsi="Times New Roman" w:cs="Times New Roman"/>
          <w:noProof/>
          <w:sz w:val="24"/>
          <w:szCs w:val="24"/>
        </w:rPr>
        <w:t>)</w:t>
      </w:r>
      <w:r w:rsidR="00525BB6">
        <w:rPr>
          <w:rFonts w:ascii="Times New Roman" w:hAnsi="Times New Roman" w:cs="Times New Roman"/>
          <w:noProof/>
          <w:sz w:val="24"/>
          <w:szCs w:val="24"/>
        </w:rPr>
        <w:t xml:space="preserve">. </w:t>
      </w:r>
      <w:r w:rsidR="00A018FC">
        <w:rPr>
          <w:rFonts w:ascii="Times New Roman" w:hAnsi="Times New Roman" w:cs="Times New Roman"/>
          <w:noProof/>
          <w:sz w:val="24"/>
          <w:szCs w:val="24"/>
        </w:rPr>
        <w:t>However, t</w:t>
      </w:r>
      <w:r w:rsidR="00525BB6">
        <w:rPr>
          <w:rFonts w:ascii="Times New Roman" w:hAnsi="Times New Roman" w:cs="Times New Roman"/>
          <w:noProof/>
          <w:sz w:val="24"/>
          <w:szCs w:val="24"/>
        </w:rPr>
        <w:t>hese character</w:t>
      </w:r>
      <w:r w:rsidR="00A018FC">
        <w:rPr>
          <w:rFonts w:ascii="Times New Roman" w:hAnsi="Times New Roman" w:cs="Times New Roman"/>
          <w:noProof/>
          <w:sz w:val="24"/>
          <w:szCs w:val="24"/>
        </w:rPr>
        <w:t>i</w:t>
      </w:r>
      <w:r w:rsidR="00525BB6">
        <w:rPr>
          <w:rFonts w:ascii="Times New Roman" w:hAnsi="Times New Roman" w:cs="Times New Roman"/>
          <w:noProof/>
          <w:sz w:val="24"/>
          <w:szCs w:val="24"/>
        </w:rPr>
        <w:t>s</w:t>
      </w:r>
      <w:r w:rsidR="00A018FC">
        <w:rPr>
          <w:rFonts w:ascii="Times New Roman" w:hAnsi="Times New Roman" w:cs="Times New Roman"/>
          <w:noProof/>
          <w:sz w:val="24"/>
          <w:szCs w:val="24"/>
        </w:rPr>
        <w:t>tics</w:t>
      </w:r>
      <w:r w:rsidR="00525BB6">
        <w:rPr>
          <w:rFonts w:ascii="Times New Roman" w:hAnsi="Times New Roman" w:cs="Times New Roman"/>
          <w:noProof/>
          <w:sz w:val="24"/>
          <w:szCs w:val="24"/>
        </w:rPr>
        <w:t xml:space="preserve"> are available</w:t>
      </w:r>
      <w:r w:rsidR="0031268B" w:rsidRPr="00A37EC8">
        <w:rPr>
          <w:rFonts w:ascii="Times New Roman" w:hAnsi="Times New Roman" w:cs="Times New Roman"/>
          <w:sz w:val="24"/>
          <w:szCs w:val="24"/>
        </w:rPr>
        <w:t xml:space="preserve"> </w:t>
      </w:r>
      <w:r w:rsidR="0031268B" w:rsidRPr="00A37EC8">
        <w:rPr>
          <w:rFonts w:ascii="Times New Roman" w:hAnsi="Times New Roman" w:cs="Times New Roman"/>
          <w:sz w:val="24"/>
          <w:szCs w:val="24"/>
        </w:rPr>
        <w:lastRenderedPageBreak/>
        <w:t xml:space="preserve">only </w:t>
      </w:r>
      <w:r w:rsidR="00525BB6">
        <w:rPr>
          <w:rFonts w:ascii="Times New Roman" w:hAnsi="Times New Roman" w:cs="Times New Roman"/>
          <w:sz w:val="24"/>
          <w:szCs w:val="24"/>
        </w:rPr>
        <w:t xml:space="preserve">for </w:t>
      </w:r>
      <w:r w:rsidR="0031268B" w:rsidRPr="00A37EC8">
        <w:rPr>
          <w:rFonts w:ascii="Times New Roman" w:hAnsi="Times New Roman" w:cs="Times New Roman"/>
          <w:sz w:val="24"/>
          <w:szCs w:val="24"/>
        </w:rPr>
        <w:t xml:space="preserve">two European species, namely </w:t>
      </w:r>
      <w:r w:rsidR="0031268B" w:rsidRPr="00A37EC8">
        <w:rPr>
          <w:rFonts w:ascii="Times New Roman" w:hAnsi="Times New Roman" w:cs="Times New Roman"/>
          <w:i/>
          <w:sz w:val="24"/>
          <w:szCs w:val="24"/>
        </w:rPr>
        <w:t>Necrodes</w:t>
      </w:r>
      <w:r w:rsidR="0031268B" w:rsidRPr="00A37EC8">
        <w:rPr>
          <w:rFonts w:ascii="Times New Roman" w:hAnsi="Times New Roman" w:cs="Times New Roman"/>
          <w:sz w:val="24"/>
          <w:szCs w:val="24"/>
        </w:rPr>
        <w:t xml:space="preserve"> </w:t>
      </w:r>
      <w:r w:rsidR="0031268B" w:rsidRPr="00A37EC8">
        <w:rPr>
          <w:rFonts w:ascii="Times New Roman" w:hAnsi="Times New Roman" w:cs="Times New Roman"/>
          <w:i/>
          <w:sz w:val="24"/>
          <w:szCs w:val="24"/>
        </w:rPr>
        <w:t>littoralis</w:t>
      </w:r>
      <w:r w:rsidR="0031268B" w:rsidRPr="00A37EC8">
        <w:rPr>
          <w:rFonts w:ascii="Times New Roman" w:hAnsi="Times New Roman" w:cs="Times New Roman"/>
          <w:sz w:val="24"/>
          <w:szCs w:val="24"/>
        </w:rPr>
        <w:t xml:space="preserve"> </w:t>
      </w:r>
      <w:r w:rsidR="00D957ED" w:rsidRPr="00A37EC8">
        <w:rPr>
          <w:rFonts w:ascii="Times New Roman" w:hAnsi="Times New Roman" w:cs="Times New Roman"/>
          <w:sz w:val="24"/>
          <w:szCs w:val="24"/>
        </w:rPr>
        <w:t xml:space="preserve">(Linnaeus, 1758) </w:t>
      </w:r>
      <w:r w:rsidR="0031268B" w:rsidRPr="00A37EC8">
        <w:rPr>
          <w:rFonts w:ascii="Times New Roman" w:hAnsi="Times New Roman" w:cs="Times New Roman"/>
          <w:sz w:val="24"/>
          <w:szCs w:val="24"/>
        </w:rPr>
        <w:t xml:space="preserve">(Silphidae) and </w:t>
      </w:r>
      <w:r w:rsidR="0031268B" w:rsidRPr="00A37EC8">
        <w:rPr>
          <w:rFonts w:ascii="Times New Roman" w:hAnsi="Times New Roman" w:cs="Times New Roman"/>
          <w:i/>
          <w:sz w:val="24"/>
          <w:szCs w:val="24"/>
        </w:rPr>
        <w:t>Creophilus</w:t>
      </w:r>
      <w:r w:rsidR="0031268B" w:rsidRPr="00A37EC8">
        <w:rPr>
          <w:rFonts w:ascii="Times New Roman" w:hAnsi="Times New Roman" w:cs="Times New Roman"/>
          <w:sz w:val="24"/>
          <w:szCs w:val="24"/>
        </w:rPr>
        <w:t xml:space="preserve"> </w:t>
      </w:r>
      <w:r w:rsidR="0031268B" w:rsidRPr="00A37EC8">
        <w:rPr>
          <w:rFonts w:ascii="Times New Roman" w:hAnsi="Times New Roman" w:cs="Times New Roman"/>
          <w:i/>
          <w:sz w:val="24"/>
          <w:szCs w:val="24"/>
        </w:rPr>
        <w:t>maxillosus</w:t>
      </w:r>
      <w:r w:rsidR="0031268B" w:rsidRPr="00A37EC8">
        <w:rPr>
          <w:rFonts w:ascii="Times New Roman" w:hAnsi="Times New Roman" w:cs="Times New Roman"/>
          <w:sz w:val="24"/>
          <w:szCs w:val="24"/>
        </w:rPr>
        <w:t xml:space="preserve"> </w:t>
      </w:r>
      <w:r w:rsidR="00D957ED" w:rsidRPr="00A37EC8">
        <w:rPr>
          <w:rFonts w:ascii="Times New Roman" w:hAnsi="Times New Roman" w:cs="Times New Roman"/>
          <w:sz w:val="24"/>
          <w:szCs w:val="24"/>
        </w:rPr>
        <w:t xml:space="preserve">(Linnaeus, 1758) </w:t>
      </w:r>
      <w:r w:rsidR="0031268B" w:rsidRPr="00A37EC8">
        <w:rPr>
          <w:rFonts w:ascii="Times New Roman" w:hAnsi="Times New Roman" w:cs="Times New Roman"/>
          <w:sz w:val="24"/>
          <w:szCs w:val="24"/>
        </w:rPr>
        <w:t xml:space="preserve">(Staphylinidae) </w:t>
      </w:r>
      <w:r w:rsidR="0031268B" w:rsidRPr="00A37EC8">
        <w:rPr>
          <w:rFonts w:ascii="Times New Roman" w:hAnsi="Times New Roman" w:cs="Times New Roman"/>
          <w:noProof/>
          <w:sz w:val="24"/>
          <w:szCs w:val="24"/>
        </w:rPr>
        <w:t>(Fratczak &amp; Matuszewski, 2014)</w:t>
      </w:r>
      <w:r w:rsidR="0031268B" w:rsidRPr="00A37EC8">
        <w:rPr>
          <w:rFonts w:ascii="Times New Roman" w:hAnsi="Times New Roman" w:cs="Times New Roman"/>
          <w:sz w:val="24"/>
          <w:szCs w:val="24"/>
        </w:rPr>
        <w:t>.</w:t>
      </w:r>
      <w:r w:rsidR="001C2534">
        <w:rPr>
          <w:rFonts w:ascii="Times New Roman" w:hAnsi="Times New Roman" w:cs="Times New Roman"/>
          <w:sz w:val="24"/>
          <w:szCs w:val="24"/>
        </w:rPr>
        <w:t xml:space="preserve"> </w:t>
      </w:r>
    </w:p>
    <w:p w14:paraId="761FCB46" w14:textId="717159F7" w:rsidR="007522C3" w:rsidRPr="00A37EC8" w:rsidRDefault="008A32F0" w:rsidP="007522C3">
      <w:pPr>
        <w:rPr>
          <w:rFonts w:ascii="Times New Roman" w:hAnsi="Times New Roman" w:cs="Times New Roman"/>
          <w:sz w:val="24"/>
          <w:szCs w:val="24"/>
        </w:rPr>
      </w:pPr>
      <w:r w:rsidRPr="00A37EC8">
        <w:rPr>
          <w:rFonts w:ascii="Times New Roman" w:hAnsi="Times New Roman" w:cs="Times New Roman"/>
          <w:i/>
          <w:sz w:val="24"/>
          <w:szCs w:val="24"/>
        </w:rPr>
        <w:t>Sciodrepoides</w:t>
      </w:r>
      <w:r w:rsidRPr="00A37EC8">
        <w:rPr>
          <w:rFonts w:ascii="Times New Roman" w:hAnsi="Times New Roman" w:cs="Times New Roman"/>
          <w:sz w:val="24"/>
          <w:szCs w:val="24"/>
        </w:rPr>
        <w:t xml:space="preserve"> </w:t>
      </w:r>
      <w:r w:rsidRPr="00A37EC8">
        <w:rPr>
          <w:rFonts w:ascii="Times New Roman" w:hAnsi="Times New Roman" w:cs="Times New Roman"/>
          <w:i/>
          <w:sz w:val="24"/>
          <w:szCs w:val="24"/>
        </w:rPr>
        <w:t>watsoni</w:t>
      </w:r>
      <w:r w:rsidRPr="00A37EC8">
        <w:rPr>
          <w:rFonts w:ascii="Times New Roman" w:hAnsi="Times New Roman" w:cs="Times New Roman"/>
          <w:sz w:val="24"/>
          <w:szCs w:val="24"/>
        </w:rPr>
        <w:t xml:space="preserve"> (Spence, 1813) </w:t>
      </w:r>
      <w:r w:rsidR="00B55F50" w:rsidRPr="00A37EC8">
        <w:rPr>
          <w:rFonts w:ascii="Times New Roman" w:hAnsi="Times New Roman" w:cs="Times New Roman"/>
          <w:sz w:val="24"/>
          <w:szCs w:val="24"/>
        </w:rPr>
        <w:t>is one of</w:t>
      </w:r>
      <w:r w:rsidRPr="00A37EC8">
        <w:rPr>
          <w:rFonts w:ascii="Times New Roman" w:hAnsi="Times New Roman" w:cs="Times New Roman"/>
          <w:sz w:val="24"/>
          <w:szCs w:val="24"/>
        </w:rPr>
        <w:t xml:space="preserve"> </w:t>
      </w:r>
      <w:r w:rsidR="007522C3" w:rsidRPr="00A37EC8">
        <w:rPr>
          <w:rFonts w:ascii="Times New Roman" w:hAnsi="Times New Roman" w:cs="Times New Roman"/>
          <w:sz w:val="24"/>
          <w:szCs w:val="24"/>
        </w:rPr>
        <w:t xml:space="preserve">the most widespread </w:t>
      </w:r>
      <w:r w:rsidRPr="00A37EC8">
        <w:rPr>
          <w:rFonts w:ascii="Times New Roman" w:hAnsi="Times New Roman" w:cs="Times New Roman"/>
          <w:sz w:val="24"/>
          <w:szCs w:val="24"/>
        </w:rPr>
        <w:t xml:space="preserve">and abundant </w:t>
      </w:r>
      <w:r w:rsidR="007522C3" w:rsidRPr="00A37EC8">
        <w:rPr>
          <w:rFonts w:ascii="Times New Roman" w:hAnsi="Times New Roman" w:cs="Times New Roman"/>
          <w:sz w:val="24"/>
          <w:szCs w:val="24"/>
        </w:rPr>
        <w:t xml:space="preserve">species </w:t>
      </w:r>
      <w:r w:rsidRPr="00A37EC8">
        <w:rPr>
          <w:rFonts w:ascii="Times New Roman" w:hAnsi="Times New Roman" w:cs="Times New Roman"/>
          <w:sz w:val="24"/>
          <w:szCs w:val="24"/>
        </w:rPr>
        <w:t>of necrophagous beetles</w:t>
      </w:r>
      <w:r w:rsidR="003B5409" w:rsidRPr="00A37EC8">
        <w:rPr>
          <w:rFonts w:ascii="Times New Roman" w:hAnsi="Times New Roman" w:cs="Times New Roman"/>
          <w:sz w:val="24"/>
          <w:szCs w:val="24"/>
        </w:rPr>
        <w:t xml:space="preserve"> in </w:t>
      </w:r>
      <w:r w:rsidR="008D235E" w:rsidRPr="00A37EC8">
        <w:rPr>
          <w:rFonts w:ascii="Times New Roman" w:hAnsi="Times New Roman" w:cs="Times New Roman"/>
          <w:sz w:val="24"/>
          <w:szCs w:val="24"/>
        </w:rPr>
        <w:t xml:space="preserve">the </w:t>
      </w:r>
      <w:r w:rsidR="003B5409" w:rsidRPr="00A37EC8">
        <w:rPr>
          <w:rFonts w:ascii="Times New Roman" w:hAnsi="Times New Roman" w:cs="Times New Roman"/>
          <w:sz w:val="24"/>
          <w:szCs w:val="24"/>
        </w:rPr>
        <w:t>Holarctic region</w:t>
      </w:r>
      <w:r w:rsidR="00D44EDB" w:rsidRPr="00A37EC8">
        <w:rPr>
          <w:rFonts w:ascii="Times New Roman" w:hAnsi="Times New Roman" w:cs="Times New Roman"/>
          <w:sz w:val="24"/>
          <w:szCs w:val="24"/>
        </w:rPr>
        <w:t xml:space="preserve"> </w:t>
      </w:r>
      <w:r w:rsidR="00D44EDB" w:rsidRPr="00A37EC8">
        <w:rPr>
          <w:rFonts w:ascii="Times New Roman" w:hAnsi="Times New Roman" w:cs="Times New Roman"/>
          <w:noProof/>
          <w:sz w:val="24"/>
          <w:szCs w:val="24"/>
        </w:rPr>
        <w:t>(Peck &amp; Cook, 2002; Perreau, 2004)</w:t>
      </w:r>
      <w:r w:rsidR="006B3A5D" w:rsidRPr="00A37EC8">
        <w:rPr>
          <w:rFonts w:ascii="Times New Roman" w:hAnsi="Times New Roman" w:cs="Times New Roman"/>
          <w:sz w:val="24"/>
          <w:szCs w:val="24"/>
        </w:rPr>
        <w:t>. Robust occurrence data are available especially for Europe</w:t>
      </w:r>
      <w:r w:rsidR="00456A87" w:rsidRPr="00A37EC8">
        <w:rPr>
          <w:rFonts w:ascii="Times New Roman" w:hAnsi="Times New Roman" w:cs="Times New Roman"/>
          <w:sz w:val="24"/>
          <w:szCs w:val="24"/>
        </w:rPr>
        <w:t xml:space="preserve"> (Fig. 1)</w:t>
      </w:r>
      <w:r w:rsidRPr="00A37EC8">
        <w:rPr>
          <w:rFonts w:ascii="Times New Roman" w:hAnsi="Times New Roman" w:cs="Times New Roman"/>
          <w:sz w:val="24"/>
          <w:szCs w:val="24"/>
        </w:rPr>
        <w:t xml:space="preserve">. </w:t>
      </w:r>
      <w:r w:rsidR="00D44EDB" w:rsidRPr="00A37EC8">
        <w:rPr>
          <w:rFonts w:ascii="Times New Roman" w:hAnsi="Times New Roman" w:cs="Times New Roman"/>
          <w:sz w:val="24"/>
          <w:szCs w:val="24"/>
        </w:rPr>
        <w:t xml:space="preserve">This </w:t>
      </w:r>
      <w:r w:rsidR="009813AC" w:rsidRPr="00A37EC8">
        <w:rPr>
          <w:rFonts w:ascii="Times New Roman" w:hAnsi="Times New Roman" w:cs="Times New Roman"/>
          <w:sz w:val="24"/>
          <w:szCs w:val="24"/>
        </w:rPr>
        <w:t xml:space="preserve">saprophagous </w:t>
      </w:r>
      <w:r w:rsidR="00D44EDB" w:rsidRPr="00A37EC8">
        <w:rPr>
          <w:rFonts w:ascii="Times New Roman" w:hAnsi="Times New Roman" w:cs="Times New Roman"/>
          <w:sz w:val="24"/>
          <w:szCs w:val="24"/>
        </w:rPr>
        <w:t>beetle</w:t>
      </w:r>
      <w:r w:rsidRPr="00A37EC8">
        <w:rPr>
          <w:rFonts w:ascii="Times New Roman" w:hAnsi="Times New Roman" w:cs="Times New Roman"/>
          <w:sz w:val="24"/>
          <w:szCs w:val="24"/>
        </w:rPr>
        <w:t xml:space="preserve"> </w:t>
      </w:r>
      <w:r w:rsidR="00B55F50" w:rsidRPr="00A37EC8">
        <w:rPr>
          <w:rFonts w:ascii="Times New Roman" w:hAnsi="Times New Roman" w:cs="Times New Roman"/>
          <w:sz w:val="24"/>
          <w:szCs w:val="24"/>
        </w:rPr>
        <w:t>belongs to subfamily Cholevinae (Leiodidae</w:t>
      </w:r>
      <w:r w:rsidR="00E60DC9" w:rsidRPr="00A37EC8">
        <w:rPr>
          <w:rFonts w:ascii="Times New Roman" w:hAnsi="Times New Roman" w:cs="Times New Roman"/>
          <w:sz w:val="24"/>
          <w:szCs w:val="24"/>
        </w:rPr>
        <w:t>)</w:t>
      </w:r>
      <w:r w:rsidR="00B55F50" w:rsidRPr="00A37EC8">
        <w:rPr>
          <w:rFonts w:ascii="Times New Roman" w:hAnsi="Times New Roman" w:cs="Times New Roman"/>
          <w:sz w:val="24"/>
          <w:szCs w:val="24"/>
        </w:rPr>
        <w:t xml:space="preserve"> and is rather </w:t>
      </w:r>
      <w:r w:rsidR="00E80E76" w:rsidRPr="00A37EC8">
        <w:rPr>
          <w:rFonts w:ascii="Times New Roman" w:hAnsi="Times New Roman" w:cs="Times New Roman"/>
          <w:sz w:val="24"/>
          <w:szCs w:val="24"/>
        </w:rPr>
        <w:t>in</w:t>
      </w:r>
      <w:r w:rsidR="00B55F50" w:rsidRPr="00A37EC8">
        <w:rPr>
          <w:rFonts w:ascii="Times New Roman" w:hAnsi="Times New Roman" w:cs="Times New Roman"/>
          <w:sz w:val="24"/>
          <w:szCs w:val="24"/>
        </w:rPr>
        <w:t xml:space="preserve">conspicuous, because </w:t>
      </w:r>
      <w:r w:rsidR="00BD7CEE" w:rsidRPr="00A37EC8">
        <w:rPr>
          <w:rFonts w:ascii="Times New Roman" w:hAnsi="Times New Roman" w:cs="Times New Roman"/>
          <w:sz w:val="24"/>
          <w:szCs w:val="24"/>
        </w:rPr>
        <w:t xml:space="preserve">the whole body </w:t>
      </w:r>
      <w:r w:rsidR="00EF4FA3" w:rsidRPr="00A37EC8">
        <w:rPr>
          <w:rFonts w:ascii="Times New Roman" w:hAnsi="Times New Roman" w:cs="Times New Roman"/>
          <w:sz w:val="24"/>
          <w:szCs w:val="24"/>
        </w:rPr>
        <w:t xml:space="preserve">is brown </w:t>
      </w:r>
      <w:r w:rsidR="00BD7CEE" w:rsidRPr="00A37EC8">
        <w:rPr>
          <w:rFonts w:ascii="Times New Roman" w:hAnsi="Times New Roman" w:cs="Times New Roman"/>
          <w:sz w:val="24"/>
          <w:szCs w:val="24"/>
        </w:rPr>
        <w:t>and</w:t>
      </w:r>
      <w:r w:rsidR="00B55F50" w:rsidRPr="00A37EC8">
        <w:rPr>
          <w:rFonts w:ascii="Times New Roman" w:hAnsi="Times New Roman" w:cs="Times New Roman"/>
          <w:sz w:val="24"/>
          <w:szCs w:val="24"/>
        </w:rPr>
        <w:t xml:space="preserve"> </w:t>
      </w:r>
      <w:r w:rsidR="00A741CE" w:rsidRPr="00A37EC8">
        <w:rPr>
          <w:rFonts w:ascii="Times New Roman" w:hAnsi="Times New Roman" w:cs="Times New Roman"/>
          <w:sz w:val="24"/>
          <w:szCs w:val="24"/>
        </w:rPr>
        <w:t>about</w:t>
      </w:r>
      <w:r w:rsidR="00E60DC9" w:rsidRPr="00A37EC8">
        <w:rPr>
          <w:rFonts w:ascii="Times New Roman" w:hAnsi="Times New Roman" w:cs="Times New Roman"/>
          <w:sz w:val="24"/>
          <w:szCs w:val="24"/>
        </w:rPr>
        <w:t xml:space="preserve"> 3 </w:t>
      </w:r>
      <w:r w:rsidR="004D6A49" w:rsidRPr="00A37EC8">
        <w:rPr>
          <w:rFonts w:ascii="Times New Roman" w:hAnsi="Times New Roman" w:cs="Times New Roman"/>
          <w:sz w:val="24"/>
          <w:szCs w:val="24"/>
        </w:rPr>
        <w:t>millimeters</w:t>
      </w:r>
      <w:r w:rsidR="00BD7CEE" w:rsidRPr="00A37EC8">
        <w:rPr>
          <w:rFonts w:ascii="Times New Roman" w:hAnsi="Times New Roman" w:cs="Times New Roman"/>
          <w:sz w:val="24"/>
          <w:szCs w:val="24"/>
        </w:rPr>
        <w:t xml:space="preserve"> long</w:t>
      </w:r>
      <w:r w:rsidR="00E60DC9" w:rsidRPr="00A37EC8">
        <w:rPr>
          <w:rFonts w:ascii="Times New Roman" w:hAnsi="Times New Roman" w:cs="Times New Roman"/>
          <w:sz w:val="24"/>
          <w:szCs w:val="24"/>
        </w:rPr>
        <w:t xml:space="preserve"> </w:t>
      </w:r>
      <w:r w:rsidR="007522C3" w:rsidRPr="00A37EC8">
        <w:rPr>
          <w:rFonts w:ascii="Times New Roman" w:hAnsi="Times New Roman" w:cs="Times New Roman"/>
          <w:noProof/>
          <w:sz w:val="24"/>
          <w:szCs w:val="24"/>
        </w:rPr>
        <w:t>(Szymczakowski, 1961; Perreau, 2004)</w:t>
      </w:r>
      <w:r w:rsidR="00A741CE" w:rsidRPr="00A37EC8">
        <w:rPr>
          <w:rFonts w:ascii="Times New Roman" w:hAnsi="Times New Roman" w:cs="Times New Roman"/>
          <w:sz w:val="24"/>
          <w:szCs w:val="24"/>
        </w:rPr>
        <w:t xml:space="preserve"> (see Fig. 2)</w:t>
      </w:r>
      <w:r w:rsidR="00C5147D" w:rsidRPr="00A37EC8">
        <w:rPr>
          <w:rFonts w:ascii="Times New Roman" w:hAnsi="Times New Roman" w:cs="Times New Roman"/>
          <w:sz w:val="24"/>
          <w:szCs w:val="24"/>
        </w:rPr>
        <w:t>.</w:t>
      </w:r>
      <w:r w:rsidR="00B55F50" w:rsidRPr="00A37EC8">
        <w:rPr>
          <w:rFonts w:ascii="Times New Roman" w:hAnsi="Times New Roman" w:cs="Times New Roman"/>
          <w:sz w:val="24"/>
          <w:szCs w:val="24"/>
        </w:rPr>
        <w:t xml:space="preserve"> </w:t>
      </w:r>
      <w:r w:rsidR="007522C3" w:rsidRPr="00A37EC8">
        <w:rPr>
          <w:rFonts w:ascii="Times New Roman" w:hAnsi="Times New Roman" w:cs="Times New Roman"/>
          <w:sz w:val="24"/>
          <w:szCs w:val="24"/>
        </w:rPr>
        <w:t xml:space="preserve">Adults </w:t>
      </w:r>
      <w:r w:rsidR="008E0289" w:rsidRPr="00A37EC8">
        <w:rPr>
          <w:rFonts w:ascii="Times New Roman" w:hAnsi="Times New Roman" w:cs="Times New Roman"/>
          <w:sz w:val="24"/>
          <w:szCs w:val="24"/>
        </w:rPr>
        <w:t xml:space="preserve">can be fairly easily distinguished from </w:t>
      </w:r>
      <w:r w:rsidR="007B2FE9" w:rsidRPr="00A37EC8">
        <w:rPr>
          <w:rFonts w:ascii="Times New Roman" w:hAnsi="Times New Roman" w:cs="Times New Roman"/>
          <w:sz w:val="24"/>
          <w:szCs w:val="24"/>
        </w:rPr>
        <w:t xml:space="preserve">the </w:t>
      </w:r>
      <w:r w:rsidR="008E0289" w:rsidRPr="00A37EC8">
        <w:rPr>
          <w:rFonts w:ascii="Times New Roman" w:hAnsi="Times New Roman" w:cs="Times New Roman"/>
          <w:sz w:val="24"/>
          <w:szCs w:val="24"/>
        </w:rPr>
        <w:t xml:space="preserve">other </w:t>
      </w:r>
      <w:r w:rsidR="00481EE2" w:rsidRPr="00A37EC8">
        <w:rPr>
          <w:rFonts w:ascii="Times New Roman" w:hAnsi="Times New Roman" w:cs="Times New Roman"/>
          <w:sz w:val="24"/>
          <w:szCs w:val="24"/>
        </w:rPr>
        <w:t xml:space="preserve">European </w:t>
      </w:r>
      <w:r w:rsidR="008E0289" w:rsidRPr="00A37EC8">
        <w:rPr>
          <w:rFonts w:ascii="Times New Roman" w:hAnsi="Times New Roman" w:cs="Times New Roman"/>
          <w:sz w:val="24"/>
          <w:szCs w:val="24"/>
        </w:rPr>
        <w:t xml:space="preserve">species of genus </w:t>
      </w:r>
      <w:r w:rsidR="008E0289" w:rsidRPr="00A37EC8">
        <w:rPr>
          <w:rFonts w:ascii="Times New Roman" w:hAnsi="Times New Roman" w:cs="Times New Roman"/>
          <w:i/>
          <w:sz w:val="24"/>
          <w:szCs w:val="24"/>
        </w:rPr>
        <w:t>Sciodrepoides</w:t>
      </w:r>
      <w:r w:rsidR="008E0289" w:rsidRPr="00A37EC8">
        <w:rPr>
          <w:rFonts w:ascii="Times New Roman" w:hAnsi="Times New Roman" w:cs="Times New Roman"/>
          <w:sz w:val="24"/>
          <w:szCs w:val="24"/>
        </w:rPr>
        <w:t xml:space="preserve"> </w:t>
      </w:r>
      <w:r w:rsidR="00481EE2" w:rsidRPr="00A37EC8">
        <w:rPr>
          <w:rFonts w:ascii="Times New Roman" w:hAnsi="Times New Roman" w:cs="Times New Roman"/>
          <w:sz w:val="24"/>
          <w:szCs w:val="24"/>
        </w:rPr>
        <w:t xml:space="preserve">by </w:t>
      </w:r>
      <w:r w:rsidR="008D235E" w:rsidRPr="00A37EC8">
        <w:rPr>
          <w:rFonts w:ascii="Times New Roman" w:hAnsi="Times New Roman" w:cs="Times New Roman"/>
          <w:sz w:val="24"/>
          <w:szCs w:val="24"/>
        </w:rPr>
        <w:t xml:space="preserve">the </w:t>
      </w:r>
      <w:r w:rsidR="00481EE2" w:rsidRPr="00A37EC8">
        <w:rPr>
          <w:rFonts w:ascii="Times New Roman" w:hAnsi="Times New Roman" w:cs="Times New Roman"/>
          <w:sz w:val="24"/>
          <w:szCs w:val="24"/>
        </w:rPr>
        <w:t xml:space="preserve">shape of </w:t>
      </w:r>
      <w:r w:rsidR="008D235E" w:rsidRPr="00A37EC8">
        <w:rPr>
          <w:rFonts w:ascii="Times New Roman" w:hAnsi="Times New Roman" w:cs="Times New Roman"/>
          <w:sz w:val="24"/>
          <w:szCs w:val="24"/>
        </w:rPr>
        <w:t xml:space="preserve">the </w:t>
      </w:r>
      <w:r w:rsidR="00481EE2" w:rsidRPr="00A37EC8">
        <w:rPr>
          <w:rFonts w:ascii="Times New Roman" w:hAnsi="Times New Roman" w:cs="Times New Roman"/>
          <w:sz w:val="24"/>
          <w:szCs w:val="24"/>
        </w:rPr>
        <w:t xml:space="preserve">antennal segments </w:t>
      </w:r>
      <w:r w:rsidR="008E0289" w:rsidRPr="00A37EC8">
        <w:rPr>
          <w:rFonts w:ascii="Times New Roman" w:hAnsi="Times New Roman" w:cs="Times New Roman"/>
          <w:noProof/>
          <w:sz w:val="24"/>
          <w:szCs w:val="24"/>
        </w:rPr>
        <w:t>(Szymczakowski, 1961)</w:t>
      </w:r>
      <w:r w:rsidR="00481EE2" w:rsidRPr="00A37EC8">
        <w:rPr>
          <w:rFonts w:ascii="Times New Roman" w:hAnsi="Times New Roman" w:cs="Times New Roman"/>
          <w:sz w:val="24"/>
          <w:szCs w:val="24"/>
        </w:rPr>
        <w:t>. The main peak of activity is during</w:t>
      </w:r>
      <w:r w:rsidR="007522C3" w:rsidRPr="00A37EC8">
        <w:rPr>
          <w:rFonts w:ascii="Times New Roman" w:hAnsi="Times New Roman" w:cs="Times New Roman"/>
          <w:sz w:val="24"/>
          <w:szCs w:val="24"/>
        </w:rPr>
        <w:t xml:space="preserve"> the warmer parts of </w:t>
      </w:r>
      <w:r w:rsidR="00B34D3D" w:rsidRPr="00A37EC8">
        <w:rPr>
          <w:rFonts w:ascii="Times New Roman" w:hAnsi="Times New Roman" w:cs="Times New Roman"/>
          <w:sz w:val="24"/>
          <w:szCs w:val="24"/>
        </w:rPr>
        <w:t xml:space="preserve">the </w:t>
      </w:r>
      <w:r w:rsidR="007522C3" w:rsidRPr="00A37EC8">
        <w:rPr>
          <w:rFonts w:ascii="Times New Roman" w:hAnsi="Times New Roman" w:cs="Times New Roman"/>
          <w:sz w:val="24"/>
          <w:szCs w:val="24"/>
        </w:rPr>
        <w:t>year</w:t>
      </w:r>
      <w:r w:rsidR="006A0881" w:rsidRPr="00A37EC8">
        <w:rPr>
          <w:rFonts w:ascii="Times New Roman" w:hAnsi="Times New Roman" w:cs="Times New Roman"/>
          <w:sz w:val="24"/>
          <w:szCs w:val="24"/>
        </w:rPr>
        <w:t xml:space="preserve"> (</w:t>
      </w:r>
      <w:r w:rsidR="00481EE2" w:rsidRPr="00A37EC8">
        <w:rPr>
          <w:rFonts w:ascii="Times New Roman" w:hAnsi="Times New Roman" w:cs="Times New Roman"/>
          <w:sz w:val="24"/>
          <w:szCs w:val="24"/>
        </w:rPr>
        <w:t>late spring and summer</w:t>
      </w:r>
      <w:r w:rsidR="006A0881" w:rsidRPr="00A37EC8">
        <w:rPr>
          <w:rFonts w:ascii="Times New Roman" w:hAnsi="Times New Roman" w:cs="Times New Roman"/>
          <w:sz w:val="24"/>
          <w:szCs w:val="24"/>
        </w:rPr>
        <w:t>)</w:t>
      </w:r>
      <w:r w:rsidR="00B34D3D" w:rsidRPr="00A37EC8">
        <w:rPr>
          <w:rFonts w:ascii="Times New Roman" w:hAnsi="Times New Roman" w:cs="Times New Roman"/>
          <w:sz w:val="24"/>
          <w:szCs w:val="24"/>
        </w:rPr>
        <w:t xml:space="preserve"> </w:t>
      </w:r>
      <w:r w:rsidR="00B34D3D" w:rsidRPr="00A37EC8">
        <w:rPr>
          <w:rFonts w:ascii="Times New Roman" w:hAnsi="Times New Roman" w:cs="Times New Roman"/>
          <w:noProof/>
          <w:sz w:val="24"/>
          <w:szCs w:val="24"/>
        </w:rPr>
        <w:t>(Růžička, 1994)</w:t>
      </w:r>
      <w:r w:rsidR="00B34D3D" w:rsidRPr="00A37EC8">
        <w:rPr>
          <w:rFonts w:ascii="Times New Roman" w:hAnsi="Times New Roman" w:cs="Times New Roman"/>
          <w:sz w:val="24"/>
          <w:szCs w:val="24"/>
        </w:rPr>
        <w:t xml:space="preserve">. </w:t>
      </w:r>
      <w:r w:rsidR="003170D5" w:rsidRPr="00A37EC8">
        <w:rPr>
          <w:rFonts w:ascii="Times New Roman" w:hAnsi="Times New Roman" w:cs="Times New Roman"/>
          <w:sz w:val="24"/>
          <w:szCs w:val="24"/>
        </w:rPr>
        <w:t xml:space="preserve">All stages </w:t>
      </w:r>
      <w:r w:rsidR="007522C3" w:rsidRPr="00A37EC8">
        <w:rPr>
          <w:rFonts w:ascii="Times New Roman" w:hAnsi="Times New Roman" w:cs="Times New Roman"/>
          <w:sz w:val="24"/>
          <w:szCs w:val="24"/>
        </w:rPr>
        <w:t>can be found on decaying corpses</w:t>
      </w:r>
      <w:r w:rsidR="00B34D3D" w:rsidRPr="00A37EC8">
        <w:rPr>
          <w:rFonts w:ascii="Times New Roman" w:hAnsi="Times New Roman" w:cs="Times New Roman"/>
          <w:sz w:val="24"/>
          <w:szCs w:val="24"/>
        </w:rPr>
        <w:t xml:space="preserve"> </w:t>
      </w:r>
      <w:r w:rsidR="003170D5" w:rsidRPr="00A37EC8">
        <w:rPr>
          <w:rFonts w:ascii="Times New Roman" w:hAnsi="Times New Roman" w:cs="Times New Roman"/>
          <w:sz w:val="24"/>
          <w:szCs w:val="24"/>
        </w:rPr>
        <w:t>of vertebrates in various types of habitats</w:t>
      </w:r>
      <w:r w:rsidR="007522C3" w:rsidRPr="00A37EC8">
        <w:rPr>
          <w:rFonts w:ascii="Times New Roman" w:hAnsi="Times New Roman" w:cs="Times New Roman"/>
          <w:sz w:val="24"/>
          <w:szCs w:val="24"/>
        </w:rPr>
        <w:t xml:space="preserve"> where </w:t>
      </w:r>
      <w:r w:rsidR="003170D5" w:rsidRPr="00A37EC8">
        <w:rPr>
          <w:rFonts w:ascii="Times New Roman" w:hAnsi="Times New Roman" w:cs="Times New Roman"/>
          <w:sz w:val="24"/>
          <w:szCs w:val="24"/>
        </w:rPr>
        <w:t>they feed</w:t>
      </w:r>
      <w:r w:rsidR="009E143A" w:rsidRPr="00A37EC8">
        <w:rPr>
          <w:rFonts w:ascii="Times New Roman" w:hAnsi="Times New Roman" w:cs="Times New Roman"/>
          <w:sz w:val="24"/>
          <w:szCs w:val="24"/>
        </w:rPr>
        <w:t xml:space="preserve"> and develop</w:t>
      </w:r>
      <w:r w:rsidR="007522C3" w:rsidRPr="00A37EC8">
        <w:rPr>
          <w:rFonts w:ascii="Times New Roman" w:hAnsi="Times New Roman" w:cs="Times New Roman"/>
          <w:sz w:val="24"/>
          <w:szCs w:val="24"/>
        </w:rPr>
        <w:t xml:space="preserve"> </w:t>
      </w:r>
      <w:r w:rsidR="00B34D3D" w:rsidRPr="00A37EC8">
        <w:rPr>
          <w:rFonts w:ascii="Times New Roman" w:hAnsi="Times New Roman" w:cs="Times New Roman"/>
          <w:noProof/>
          <w:sz w:val="24"/>
          <w:szCs w:val="24"/>
        </w:rPr>
        <w:t>(Růžička, 1994; Peck &amp; Cook, 2002; Topp, 2003)</w:t>
      </w:r>
      <w:r w:rsidR="007522C3" w:rsidRPr="00A37EC8">
        <w:rPr>
          <w:rFonts w:ascii="Times New Roman" w:hAnsi="Times New Roman" w:cs="Times New Roman"/>
          <w:sz w:val="24"/>
          <w:szCs w:val="24"/>
        </w:rPr>
        <w:t xml:space="preserve">. </w:t>
      </w:r>
    </w:p>
    <w:p w14:paraId="1D3057AB" w14:textId="7CFE29E3" w:rsidR="005A51CE" w:rsidRPr="00A37EC8" w:rsidRDefault="007522C3">
      <w:pPr>
        <w:rPr>
          <w:rFonts w:ascii="Times New Roman" w:hAnsi="Times New Roman" w:cs="Times New Roman"/>
          <w:sz w:val="24"/>
          <w:szCs w:val="24"/>
        </w:rPr>
      </w:pPr>
      <w:r w:rsidRPr="00A37EC8">
        <w:rPr>
          <w:rFonts w:ascii="Times New Roman" w:hAnsi="Times New Roman" w:cs="Times New Roman"/>
          <w:sz w:val="24"/>
          <w:szCs w:val="24"/>
        </w:rPr>
        <w:t xml:space="preserve">Egg, all larval instars and pupae of </w:t>
      </w:r>
      <w:r w:rsidR="001F37D4">
        <w:rPr>
          <w:rFonts w:ascii="Times New Roman" w:hAnsi="Times New Roman" w:cs="Times New Roman"/>
          <w:i/>
          <w:sz w:val="24"/>
          <w:szCs w:val="24"/>
        </w:rPr>
        <w:t>S. watsoni</w:t>
      </w:r>
      <w:r w:rsidRPr="00A37EC8">
        <w:rPr>
          <w:rFonts w:ascii="Times New Roman" w:hAnsi="Times New Roman" w:cs="Times New Roman"/>
          <w:sz w:val="24"/>
          <w:szCs w:val="24"/>
        </w:rPr>
        <w:t xml:space="preserve"> were described recently by </w:t>
      </w:r>
      <w:r w:rsidRPr="00A37EC8">
        <w:rPr>
          <w:rFonts w:ascii="Times New Roman" w:hAnsi="Times New Roman" w:cs="Times New Roman"/>
          <w:noProof/>
          <w:sz w:val="24"/>
          <w:szCs w:val="24"/>
        </w:rPr>
        <w:t>(Kilian &amp; Mądra, 2015)</w:t>
      </w:r>
      <w:r w:rsidR="001F37D4">
        <w:rPr>
          <w:rFonts w:ascii="Times New Roman" w:hAnsi="Times New Roman" w:cs="Times New Roman"/>
          <w:noProof/>
          <w:sz w:val="24"/>
          <w:szCs w:val="24"/>
        </w:rPr>
        <w:t>,</w:t>
      </w:r>
      <w:r w:rsidRPr="00A37EC8">
        <w:rPr>
          <w:rFonts w:ascii="Times New Roman" w:hAnsi="Times New Roman" w:cs="Times New Roman"/>
          <w:sz w:val="24"/>
          <w:szCs w:val="24"/>
        </w:rPr>
        <w:t xml:space="preserve"> and also </w:t>
      </w:r>
      <w:r w:rsidR="001F37D4">
        <w:rPr>
          <w:rFonts w:ascii="Times New Roman" w:hAnsi="Times New Roman" w:cs="Times New Roman"/>
          <w:sz w:val="24"/>
          <w:szCs w:val="24"/>
        </w:rPr>
        <w:t xml:space="preserve">a </w:t>
      </w:r>
      <w:r w:rsidRPr="00A37EC8">
        <w:rPr>
          <w:rFonts w:ascii="Times New Roman" w:hAnsi="Times New Roman" w:cs="Times New Roman"/>
          <w:sz w:val="24"/>
          <w:szCs w:val="24"/>
        </w:rPr>
        <w:t xml:space="preserve">DNA barcode for </w:t>
      </w:r>
      <w:r w:rsidR="001A48A5" w:rsidRPr="00A37EC8">
        <w:rPr>
          <w:rFonts w:ascii="Times New Roman" w:hAnsi="Times New Roman" w:cs="Times New Roman"/>
          <w:sz w:val="24"/>
          <w:szCs w:val="24"/>
        </w:rPr>
        <w:t xml:space="preserve">validation is available </w:t>
      </w:r>
      <w:r w:rsidRPr="00A37EC8">
        <w:rPr>
          <w:rFonts w:ascii="Times New Roman" w:hAnsi="Times New Roman" w:cs="Times New Roman"/>
          <w:noProof/>
          <w:sz w:val="24"/>
          <w:szCs w:val="24"/>
        </w:rPr>
        <w:t xml:space="preserve">(Schilthuizen </w:t>
      </w:r>
      <w:r w:rsidRPr="00A37EC8">
        <w:rPr>
          <w:rFonts w:ascii="Times New Roman" w:hAnsi="Times New Roman" w:cs="Times New Roman"/>
          <w:i/>
          <w:noProof/>
          <w:sz w:val="24"/>
          <w:szCs w:val="24"/>
        </w:rPr>
        <w:t>et al.</w:t>
      </w:r>
      <w:r w:rsidRPr="00A37EC8">
        <w:rPr>
          <w:rFonts w:ascii="Times New Roman" w:hAnsi="Times New Roman" w:cs="Times New Roman"/>
          <w:noProof/>
          <w:sz w:val="24"/>
          <w:szCs w:val="24"/>
        </w:rPr>
        <w:t>, 2011)</w:t>
      </w:r>
      <w:r w:rsidRPr="00A37EC8">
        <w:rPr>
          <w:rFonts w:ascii="Times New Roman" w:hAnsi="Times New Roman" w:cs="Times New Roman"/>
          <w:sz w:val="24"/>
          <w:szCs w:val="24"/>
        </w:rPr>
        <w:t xml:space="preserve">. Therefore identification of </w:t>
      </w:r>
      <w:r w:rsidR="00A15FB0" w:rsidRPr="00A37EC8">
        <w:rPr>
          <w:rFonts w:ascii="Times New Roman" w:hAnsi="Times New Roman" w:cs="Times New Roman"/>
          <w:sz w:val="24"/>
          <w:szCs w:val="24"/>
        </w:rPr>
        <w:t>this</w:t>
      </w:r>
      <w:r w:rsidRPr="00A37EC8">
        <w:rPr>
          <w:rFonts w:ascii="Times New Roman" w:hAnsi="Times New Roman" w:cs="Times New Roman"/>
          <w:sz w:val="24"/>
          <w:szCs w:val="24"/>
        </w:rPr>
        <w:t xml:space="preserve"> species in every stage of development is not an issue.</w:t>
      </w:r>
      <w:r w:rsidR="001F37D4">
        <w:rPr>
          <w:rFonts w:ascii="Times New Roman" w:hAnsi="Times New Roman" w:cs="Times New Roman"/>
          <w:sz w:val="24"/>
          <w:szCs w:val="24"/>
        </w:rPr>
        <w:t xml:space="preserve"> </w:t>
      </w:r>
      <w:r w:rsidR="00B80FB6" w:rsidRPr="00A37EC8">
        <w:rPr>
          <w:rFonts w:ascii="Times New Roman" w:hAnsi="Times New Roman" w:cs="Times New Roman"/>
          <w:sz w:val="24"/>
          <w:szCs w:val="24"/>
        </w:rPr>
        <w:t xml:space="preserve">Instar determination of </w:t>
      </w:r>
      <w:r w:rsidR="00B80FB6" w:rsidRPr="00A37EC8">
        <w:rPr>
          <w:rFonts w:ascii="Times New Roman" w:hAnsi="Times New Roman" w:cs="Times New Roman"/>
          <w:i/>
          <w:sz w:val="24"/>
          <w:szCs w:val="24"/>
        </w:rPr>
        <w:t>S. watsoni</w:t>
      </w:r>
      <w:r w:rsidR="00B80FB6" w:rsidRPr="00A37EC8">
        <w:rPr>
          <w:rFonts w:ascii="Times New Roman" w:hAnsi="Times New Roman" w:cs="Times New Roman"/>
          <w:sz w:val="24"/>
          <w:szCs w:val="24"/>
        </w:rPr>
        <w:t xml:space="preserve"> larvae is also possible </w:t>
      </w:r>
      <w:r w:rsidR="001F37D4">
        <w:rPr>
          <w:rFonts w:ascii="Times New Roman" w:hAnsi="Times New Roman" w:cs="Times New Roman"/>
          <w:sz w:val="24"/>
          <w:szCs w:val="24"/>
        </w:rPr>
        <w:t>(</w:t>
      </w:r>
      <w:r w:rsidR="00B80FB6" w:rsidRPr="00A37EC8">
        <w:rPr>
          <w:rFonts w:ascii="Times New Roman" w:hAnsi="Times New Roman" w:cs="Times New Roman"/>
          <w:noProof/>
          <w:sz w:val="24"/>
          <w:szCs w:val="24"/>
        </w:rPr>
        <w:t>Kilian &amp; Mądra</w:t>
      </w:r>
      <w:r w:rsidR="001F37D4">
        <w:rPr>
          <w:rFonts w:ascii="Times New Roman" w:hAnsi="Times New Roman" w:cs="Times New Roman"/>
          <w:noProof/>
          <w:sz w:val="24"/>
          <w:szCs w:val="24"/>
        </w:rPr>
        <w:t>,</w:t>
      </w:r>
      <w:r w:rsidR="00B80FB6" w:rsidRPr="00A37EC8">
        <w:rPr>
          <w:rFonts w:ascii="Times New Roman" w:hAnsi="Times New Roman" w:cs="Times New Roman"/>
          <w:noProof/>
          <w:sz w:val="24"/>
          <w:szCs w:val="24"/>
        </w:rPr>
        <w:t xml:space="preserve"> 2015)</w:t>
      </w:r>
      <w:r w:rsidR="00B80FB6" w:rsidRPr="00A37EC8">
        <w:rPr>
          <w:rFonts w:ascii="Times New Roman" w:hAnsi="Times New Roman" w:cs="Times New Roman"/>
          <w:sz w:val="24"/>
          <w:szCs w:val="24"/>
        </w:rPr>
        <w:t xml:space="preserve">, but </w:t>
      </w:r>
      <w:r w:rsidR="00630A68">
        <w:rPr>
          <w:rFonts w:ascii="Times New Roman" w:hAnsi="Times New Roman" w:cs="Times New Roman"/>
          <w:sz w:val="24"/>
          <w:szCs w:val="24"/>
        </w:rPr>
        <w:t>its natural variability was not covered in the case of size based character</w:t>
      </w:r>
      <w:r w:rsidR="001F37D4">
        <w:rPr>
          <w:rFonts w:ascii="Times New Roman" w:hAnsi="Times New Roman" w:cs="Times New Roman"/>
          <w:sz w:val="24"/>
          <w:szCs w:val="24"/>
        </w:rPr>
        <w:t>i</w:t>
      </w:r>
      <w:r w:rsidR="00630A68">
        <w:rPr>
          <w:rFonts w:ascii="Times New Roman" w:hAnsi="Times New Roman" w:cs="Times New Roman"/>
          <w:sz w:val="24"/>
          <w:szCs w:val="24"/>
        </w:rPr>
        <w:t>s</w:t>
      </w:r>
      <w:r w:rsidR="001F37D4">
        <w:rPr>
          <w:rFonts w:ascii="Times New Roman" w:hAnsi="Times New Roman" w:cs="Times New Roman"/>
          <w:sz w:val="24"/>
          <w:szCs w:val="24"/>
        </w:rPr>
        <w:t>tics</w:t>
      </w:r>
      <w:r w:rsidR="00630A68">
        <w:rPr>
          <w:rFonts w:ascii="Times New Roman" w:hAnsi="Times New Roman" w:cs="Times New Roman"/>
          <w:sz w:val="24"/>
          <w:szCs w:val="24"/>
        </w:rPr>
        <w:t xml:space="preserve">. </w:t>
      </w:r>
    </w:p>
    <w:p w14:paraId="629FFF01" w14:textId="1487899B" w:rsidR="00876E30" w:rsidRPr="00A37EC8" w:rsidRDefault="001F37D4">
      <w:pPr>
        <w:rPr>
          <w:rFonts w:ascii="Times New Roman" w:hAnsi="Times New Roman" w:cs="Times New Roman"/>
          <w:sz w:val="24"/>
          <w:szCs w:val="24"/>
        </w:rPr>
      </w:pPr>
      <w:r>
        <w:rPr>
          <w:rFonts w:ascii="Times New Roman" w:hAnsi="Times New Roman" w:cs="Times New Roman"/>
          <w:sz w:val="24"/>
          <w:szCs w:val="24"/>
        </w:rPr>
        <w:t>This study attempts</w:t>
      </w:r>
      <w:r w:rsidR="000E7E99" w:rsidRPr="00A37EC8">
        <w:rPr>
          <w:rFonts w:ascii="Times New Roman" w:hAnsi="Times New Roman" w:cs="Times New Roman"/>
          <w:sz w:val="24"/>
          <w:szCs w:val="24"/>
        </w:rPr>
        <w:t xml:space="preserve"> to </w:t>
      </w:r>
      <w:r w:rsidR="00DB540E" w:rsidRPr="00A37EC8">
        <w:rPr>
          <w:rFonts w:ascii="Times New Roman" w:hAnsi="Times New Roman" w:cs="Times New Roman"/>
          <w:sz w:val="24"/>
          <w:szCs w:val="24"/>
        </w:rPr>
        <w:t xml:space="preserve">improve the utility of </w:t>
      </w:r>
      <w:r w:rsidR="00DB540E" w:rsidRPr="00A37EC8">
        <w:rPr>
          <w:rFonts w:ascii="Times New Roman" w:hAnsi="Times New Roman" w:cs="Times New Roman"/>
          <w:i/>
          <w:sz w:val="24"/>
          <w:szCs w:val="24"/>
        </w:rPr>
        <w:t>S. watsoni</w:t>
      </w:r>
      <w:r w:rsidR="00DB540E" w:rsidRPr="00A37EC8">
        <w:rPr>
          <w:rFonts w:ascii="Times New Roman" w:hAnsi="Times New Roman" w:cs="Times New Roman"/>
          <w:sz w:val="24"/>
          <w:szCs w:val="24"/>
        </w:rPr>
        <w:t xml:space="preserve"> for PMImin estimation by </w:t>
      </w:r>
      <w:r w:rsidR="001A56DD">
        <w:rPr>
          <w:rFonts w:ascii="Times New Roman" w:hAnsi="Times New Roman" w:cs="Times New Roman"/>
          <w:sz w:val="24"/>
          <w:szCs w:val="24"/>
        </w:rPr>
        <w:t>calculating</w:t>
      </w:r>
      <w:r w:rsidR="001A56DD" w:rsidRPr="00A37EC8">
        <w:rPr>
          <w:rFonts w:ascii="Times New Roman" w:hAnsi="Times New Roman" w:cs="Times New Roman"/>
          <w:sz w:val="24"/>
          <w:szCs w:val="24"/>
        </w:rPr>
        <w:t xml:space="preserve"> </w:t>
      </w:r>
      <w:r w:rsidR="00DB540E" w:rsidRPr="00A37EC8">
        <w:rPr>
          <w:rFonts w:ascii="Times New Roman" w:hAnsi="Times New Roman" w:cs="Times New Roman"/>
          <w:sz w:val="24"/>
          <w:szCs w:val="24"/>
        </w:rPr>
        <w:t>the parameters of thermal summation model</w:t>
      </w:r>
      <w:r w:rsidR="00897B09">
        <w:rPr>
          <w:rFonts w:ascii="Times New Roman" w:hAnsi="Times New Roman" w:cs="Times New Roman"/>
          <w:sz w:val="24"/>
          <w:szCs w:val="24"/>
        </w:rPr>
        <w:t>s for each stage</w:t>
      </w:r>
      <w:r w:rsidR="00630A68">
        <w:rPr>
          <w:rFonts w:ascii="Times New Roman" w:hAnsi="Times New Roman" w:cs="Times New Roman"/>
          <w:sz w:val="24"/>
          <w:szCs w:val="24"/>
        </w:rPr>
        <w:t xml:space="preserve"> (egg, three larval instars and pupae)</w:t>
      </w:r>
      <w:r w:rsidR="00897B09">
        <w:rPr>
          <w:rFonts w:ascii="Times New Roman" w:hAnsi="Times New Roman" w:cs="Times New Roman"/>
          <w:sz w:val="24"/>
          <w:szCs w:val="24"/>
        </w:rPr>
        <w:t xml:space="preserve"> and </w:t>
      </w:r>
      <w:r w:rsidR="00630A68">
        <w:rPr>
          <w:rFonts w:ascii="Times New Roman" w:hAnsi="Times New Roman" w:cs="Times New Roman"/>
          <w:sz w:val="24"/>
          <w:szCs w:val="24"/>
        </w:rPr>
        <w:t xml:space="preserve">developing </w:t>
      </w:r>
      <w:r w:rsidR="00897B09">
        <w:rPr>
          <w:rFonts w:ascii="Times New Roman" w:hAnsi="Times New Roman" w:cs="Times New Roman"/>
          <w:sz w:val="24"/>
          <w:szCs w:val="24"/>
        </w:rPr>
        <w:t>a</w:t>
      </w:r>
      <w:r w:rsidR="005502BC">
        <w:rPr>
          <w:rFonts w:ascii="Times New Roman" w:hAnsi="Times New Roman" w:cs="Times New Roman"/>
          <w:sz w:val="24"/>
          <w:szCs w:val="24"/>
        </w:rPr>
        <w:t>n</w:t>
      </w:r>
      <w:r w:rsidR="00897B09">
        <w:rPr>
          <w:rFonts w:ascii="Times New Roman" w:hAnsi="Times New Roman" w:cs="Times New Roman"/>
          <w:sz w:val="24"/>
          <w:szCs w:val="24"/>
        </w:rPr>
        <w:t xml:space="preserve"> additional character</w:t>
      </w:r>
      <w:r>
        <w:rPr>
          <w:rFonts w:ascii="Times New Roman" w:hAnsi="Times New Roman" w:cs="Times New Roman"/>
          <w:sz w:val="24"/>
          <w:szCs w:val="24"/>
        </w:rPr>
        <w:t>istic</w:t>
      </w:r>
      <w:r w:rsidR="00897B09">
        <w:rPr>
          <w:rFonts w:ascii="Times New Roman" w:hAnsi="Times New Roman" w:cs="Times New Roman"/>
          <w:sz w:val="24"/>
          <w:szCs w:val="24"/>
        </w:rPr>
        <w:t xml:space="preserve"> for instar determination</w:t>
      </w:r>
      <w:r w:rsidR="00630A68">
        <w:rPr>
          <w:rFonts w:ascii="Times New Roman" w:hAnsi="Times New Roman" w:cs="Times New Roman"/>
          <w:sz w:val="24"/>
          <w:szCs w:val="24"/>
        </w:rPr>
        <w:t xml:space="preserve">, </w:t>
      </w:r>
      <w:r w:rsidR="005502BC">
        <w:rPr>
          <w:rFonts w:ascii="Times New Roman" w:hAnsi="Times New Roman" w:cs="Times New Roman"/>
          <w:sz w:val="24"/>
          <w:szCs w:val="24"/>
        </w:rPr>
        <w:t>based on photographic documentation and measurement of larval head capsule width.  The latter methodology</w:t>
      </w:r>
      <w:r w:rsidR="00630A68">
        <w:rPr>
          <w:rFonts w:ascii="Times New Roman" w:hAnsi="Times New Roman" w:cs="Times New Roman"/>
          <w:sz w:val="24"/>
          <w:szCs w:val="24"/>
        </w:rPr>
        <w:t xml:space="preserve"> </w:t>
      </w:r>
      <w:r w:rsidR="005502BC">
        <w:rPr>
          <w:rFonts w:ascii="Times New Roman" w:hAnsi="Times New Roman" w:cs="Times New Roman"/>
          <w:sz w:val="24"/>
          <w:szCs w:val="24"/>
        </w:rPr>
        <w:t>may be developed to</w:t>
      </w:r>
      <w:r w:rsidR="00630A68">
        <w:rPr>
          <w:rFonts w:ascii="Times New Roman" w:hAnsi="Times New Roman" w:cs="Times New Roman"/>
          <w:sz w:val="24"/>
          <w:szCs w:val="24"/>
        </w:rPr>
        <w:t xml:space="preserve"> cover natural variability and c</w:t>
      </w:r>
      <w:r w:rsidR="005502BC">
        <w:rPr>
          <w:rFonts w:ascii="Times New Roman" w:hAnsi="Times New Roman" w:cs="Times New Roman"/>
          <w:sz w:val="24"/>
          <w:szCs w:val="24"/>
        </w:rPr>
        <w:t>an</w:t>
      </w:r>
      <w:r w:rsidR="00630A68">
        <w:rPr>
          <w:rFonts w:ascii="Times New Roman" w:hAnsi="Times New Roman" w:cs="Times New Roman"/>
          <w:sz w:val="24"/>
          <w:szCs w:val="24"/>
        </w:rPr>
        <w:t xml:space="preserve"> be easily observed, measured</w:t>
      </w:r>
      <w:r>
        <w:rPr>
          <w:rFonts w:ascii="Times New Roman" w:hAnsi="Times New Roman" w:cs="Times New Roman"/>
          <w:sz w:val="24"/>
          <w:szCs w:val="24"/>
        </w:rPr>
        <w:t>,</w:t>
      </w:r>
      <w:r w:rsidR="00630A68">
        <w:rPr>
          <w:rFonts w:ascii="Times New Roman" w:hAnsi="Times New Roman" w:cs="Times New Roman"/>
          <w:sz w:val="24"/>
          <w:szCs w:val="24"/>
        </w:rPr>
        <w:t xml:space="preserve"> and evaluated</w:t>
      </w:r>
      <w:r w:rsidR="00897B09">
        <w:rPr>
          <w:rFonts w:ascii="Times New Roman" w:hAnsi="Times New Roman" w:cs="Times New Roman"/>
          <w:sz w:val="24"/>
          <w:szCs w:val="24"/>
        </w:rPr>
        <w:t xml:space="preserve">. </w:t>
      </w:r>
      <w:r w:rsidR="005502BC">
        <w:rPr>
          <w:rFonts w:ascii="Times New Roman" w:hAnsi="Times New Roman" w:cs="Times New Roman"/>
          <w:sz w:val="24"/>
          <w:szCs w:val="24"/>
        </w:rPr>
        <w:t>Combined with a morphological feature unique to specific instars, these data provide accurate identification of larval instar and may be integrated into PMImin estimation models.</w:t>
      </w:r>
    </w:p>
    <w:p w14:paraId="2F06B8EF" w14:textId="77777777" w:rsidR="00840C62" w:rsidRPr="00A37EC8" w:rsidRDefault="00840C62" w:rsidP="00A37EC8">
      <w:pPr>
        <w:pStyle w:val="Nzev"/>
      </w:pPr>
      <w:r w:rsidRPr="00A37EC8">
        <w:t>Material and Methods</w:t>
      </w:r>
    </w:p>
    <w:p w14:paraId="2FF16E0F" w14:textId="77777777" w:rsidR="00840C62" w:rsidRPr="00A37EC8" w:rsidRDefault="008D235E">
      <w:pPr>
        <w:rPr>
          <w:rFonts w:ascii="Times New Roman" w:hAnsi="Times New Roman" w:cs="Times New Roman"/>
          <w:sz w:val="24"/>
          <w:szCs w:val="24"/>
        </w:rPr>
      </w:pPr>
      <w:r w:rsidRPr="00A37EC8">
        <w:rPr>
          <w:rFonts w:ascii="Times New Roman" w:hAnsi="Times New Roman" w:cs="Times New Roman"/>
          <w:sz w:val="24"/>
          <w:szCs w:val="24"/>
        </w:rPr>
        <w:t xml:space="preserve">A laboratory </w:t>
      </w:r>
      <w:r w:rsidR="00840C62" w:rsidRPr="00A37EC8">
        <w:rPr>
          <w:rFonts w:ascii="Times New Roman" w:hAnsi="Times New Roman" w:cs="Times New Roman"/>
          <w:sz w:val="24"/>
          <w:szCs w:val="24"/>
        </w:rPr>
        <w:t xml:space="preserve">colony was started with adults of </w:t>
      </w:r>
      <w:r w:rsidR="00840C62" w:rsidRPr="00A37EC8">
        <w:rPr>
          <w:rFonts w:ascii="Times New Roman" w:hAnsi="Times New Roman" w:cs="Times New Roman"/>
          <w:i/>
          <w:sz w:val="24"/>
          <w:szCs w:val="24"/>
        </w:rPr>
        <w:t>S. watsoni</w:t>
      </w:r>
      <w:r w:rsidR="00840C62" w:rsidRPr="00A37EC8">
        <w:rPr>
          <w:rFonts w:ascii="Times New Roman" w:hAnsi="Times New Roman" w:cs="Times New Roman"/>
          <w:sz w:val="24"/>
          <w:szCs w:val="24"/>
        </w:rPr>
        <w:t>, which were collected in spring of 2012 and/or 2013 from five localities in the Czech Republi</w:t>
      </w:r>
      <w:r w:rsidR="00840C62" w:rsidRPr="00A37EC8">
        <w:rPr>
          <w:rStyle w:val="Odkaznakoment2"/>
          <w:rFonts w:ascii="Times New Roman" w:hAnsi="Times New Roman" w:cs="Times New Roman"/>
          <w:sz w:val="24"/>
          <w:szCs w:val="24"/>
        </w:rPr>
        <w:t xml:space="preserve">c </w:t>
      </w:r>
      <w:r w:rsidR="002A68EA" w:rsidRPr="00A37EC8">
        <w:rPr>
          <w:rFonts w:ascii="Times New Roman" w:hAnsi="Times New Roman" w:cs="Times New Roman"/>
          <w:sz w:val="24"/>
          <w:szCs w:val="24"/>
        </w:rPr>
        <w:t xml:space="preserve">(Prague </w:t>
      </w:r>
      <w:r w:rsidRPr="00A37EC8">
        <w:rPr>
          <w:rFonts w:ascii="Times New Roman" w:hAnsi="Times New Roman" w:cs="Times New Roman"/>
          <w:sz w:val="24"/>
          <w:szCs w:val="24"/>
        </w:rPr>
        <w:t>–</w:t>
      </w:r>
      <w:r w:rsidR="002A68EA" w:rsidRPr="00A37EC8">
        <w:rPr>
          <w:rFonts w:ascii="Times New Roman" w:hAnsi="Times New Roman" w:cs="Times New Roman"/>
          <w:sz w:val="24"/>
          <w:szCs w:val="24"/>
        </w:rPr>
        <w:t xml:space="preserve"> Suchdol</w:t>
      </w:r>
      <w:r w:rsidRPr="00A37EC8">
        <w:rPr>
          <w:rFonts w:ascii="Times New Roman" w:hAnsi="Times New Roman" w:cs="Times New Roman"/>
          <w:sz w:val="24"/>
          <w:szCs w:val="24"/>
        </w:rPr>
        <w:t xml:space="preserve"> </w:t>
      </w:r>
      <w:r w:rsidR="002A68EA" w:rsidRPr="00A37EC8">
        <w:rPr>
          <w:rFonts w:ascii="Times New Roman" w:hAnsi="Times New Roman" w:cs="Times New Roman"/>
          <w:sz w:val="24"/>
          <w:szCs w:val="24"/>
        </w:rPr>
        <w:t xml:space="preserve">(15 May </w:t>
      </w:r>
      <w:r w:rsidR="00840C62" w:rsidRPr="00A37EC8">
        <w:rPr>
          <w:rFonts w:ascii="Times New Roman" w:hAnsi="Times New Roman" w:cs="Times New Roman"/>
          <w:sz w:val="24"/>
          <w:szCs w:val="24"/>
        </w:rPr>
        <w:t>– 12 April 2012, 15 May – 12 April 2013), Běstvina (</w:t>
      </w:r>
      <w:r w:rsidR="002C63D9" w:rsidRPr="00A37EC8">
        <w:rPr>
          <w:rFonts w:ascii="Times New Roman" w:hAnsi="Times New Roman" w:cs="Times New Roman"/>
          <w:sz w:val="24"/>
          <w:szCs w:val="24"/>
        </w:rPr>
        <w:t>7 – 1</w:t>
      </w:r>
      <w:r w:rsidR="0054095D" w:rsidRPr="00A37EC8">
        <w:rPr>
          <w:rFonts w:ascii="Times New Roman" w:hAnsi="Times New Roman" w:cs="Times New Roman"/>
          <w:sz w:val="24"/>
          <w:szCs w:val="24"/>
        </w:rPr>
        <w:t>1</w:t>
      </w:r>
      <w:r w:rsidR="002C63D9" w:rsidRPr="00A37EC8">
        <w:rPr>
          <w:rFonts w:ascii="Times New Roman" w:hAnsi="Times New Roman" w:cs="Times New Roman"/>
          <w:sz w:val="24"/>
          <w:szCs w:val="24"/>
        </w:rPr>
        <w:t xml:space="preserve"> April </w:t>
      </w:r>
      <w:r w:rsidR="00840C62" w:rsidRPr="00A37EC8">
        <w:rPr>
          <w:rFonts w:ascii="Times New Roman" w:hAnsi="Times New Roman" w:cs="Times New Roman"/>
          <w:sz w:val="24"/>
          <w:szCs w:val="24"/>
        </w:rPr>
        <w:t xml:space="preserve">2012, </w:t>
      </w:r>
      <w:r w:rsidR="002C63D9" w:rsidRPr="00A37EC8">
        <w:rPr>
          <w:rFonts w:ascii="Times New Roman" w:hAnsi="Times New Roman" w:cs="Times New Roman"/>
          <w:sz w:val="24"/>
          <w:szCs w:val="24"/>
        </w:rPr>
        <w:t>6 – 10 April 2013</w:t>
      </w:r>
      <w:r w:rsidR="00840C62" w:rsidRPr="00A37EC8">
        <w:rPr>
          <w:rFonts w:ascii="Times New Roman" w:hAnsi="Times New Roman" w:cs="Times New Roman"/>
          <w:sz w:val="24"/>
          <w:szCs w:val="24"/>
        </w:rPr>
        <w:t>), Domažlice (28 May – 12 April 2013) and Klato</w:t>
      </w:r>
      <w:r w:rsidR="00840C62" w:rsidRPr="00A37EC8">
        <w:rPr>
          <w:rStyle w:val="Odkaznakoment1"/>
          <w:rFonts w:ascii="Times New Roman" w:hAnsi="Times New Roman" w:cs="Times New Roman"/>
          <w:sz w:val="24"/>
          <w:szCs w:val="24"/>
        </w:rPr>
        <w:t>vy</w:t>
      </w:r>
      <w:r w:rsidR="00840C62" w:rsidRPr="00A37EC8">
        <w:rPr>
          <w:rFonts w:ascii="Times New Roman" w:hAnsi="Times New Roman" w:cs="Times New Roman"/>
          <w:sz w:val="24"/>
          <w:szCs w:val="24"/>
        </w:rPr>
        <w:t xml:space="preserve"> (14 – 28 May 2013)). </w:t>
      </w:r>
    </w:p>
    <w:p w14:paraId="5C1808FE" w14:textId="529C5696"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 xml:space="preserve">Beetles were collected </w:t>
      </w:r>
      <w:r w:rsidR="008D235E" w:rsidRPr="00A37EC8">
        <w:rPr>
          <w:rFonts w:ascii="Times New Roman" w:hAnsi="Times New Roman" w:cs="Times New Roman"/>
          <w:sz w:val="24"/>
          <w:szCs w:val="24"/>
        </w:rPr>
        <w:t xml:space="preserve">using </w:t>
      </w:r>
      <w:r w:rsidRPr="00A37EC8">
        <w:rPr>
          <w:rFonts w:ascii="Times New Roman" w:hAnsi="Times New Roman" w:cs="Times New Roman"/>
          <w:sz w:val="24"/>
          <w:szCs w:val="24"/>
        </w:rPr>
        <w:t xml:space="preserve">10 baited pitfall traps, placed </w:t>
      </w:r>
      <w:r w:rsidR="008D235E" w:rsidRPr="00A37EC8">
        <w:rPr>
          <w:rFonts w:ascii="Times New Roman" w:hAnsi="Times New Roman" w:cs="Times New Roman"/>
          <w:sz w:val="24"/>
          <w:szCs w:val="24"/>
        </w:rPr>
        <w:t xml:space="preserve">at </w:t>
      </w:r>
      <w:r w:rsidRPr="00A37EC8">
        <w:rPr>
          <w:rFonts w:ascii="Times New Roman" w:hAnsi="Times New Roman" w:cs="Times New Roman"/>
          <w:sz w:val="24"/>
          <w:szCs w:val="24"/>
        </w:rPr>
        <w:t xml:space="preserve">each locality. The traps </w:t>
      </w:r>
      <w:r w:rsidR="00AB6E16">
        <w:rPr>
          <w:rFonts w:ascii="Times New Roman" w:hAnsi="Times New Roman" w:cs="Times New Roman"/>
          <w:sz w:val="24"/>
          <w:szCs w:val="24"/>
        </w:rPr>
        <w:t xml:space="preserve">were </w:t>
      </w:r>
      <w:r w:rsidR="007375BF" w:rsidRPr="00A37EC8">
        <w:rPr>
          <w:rFonts w:ascii="Times New Roman" w:hAnsi="Times New Roman" w:cs="Times New Roman"/>
          <w:sz w:val="24"/>
          <w:szCs w:val="24"/>
        </w:rPr>
        <w:t>composed of</w:t>
      </w:r>
      <w:r w:rsidRPr="00A37EC8">
        <w:rPr>
          <w:rFonts w:ascii="Times New Roman" w:hAnsi="Times New Roman" w:cs="Times New Roman"/>
          <w:sz w:val="24"/>
          <w:szCs w:val="24"/>
        </w:rPr>
        <w:t xml:space="preserve"> 1,080 ml plastic buckets (opening of 103 mm and 117 mm deep). These buckets were embedded in substrate up to the rim to eliminate any obstructions which could deter beetles from entering. As protection against rain </w:t>
      </w:r>
      <w:del w:id="7" w:author="Jakubec Pavel" w:date="2016-01-07T13:05:00Z">
        <w:r w:rsidRPr="00A37EC8" w:rsidDel="0040475A">
          <w:rPr>
            <w:rFonts w:ascii="Times New Roman" w:hAnsi="Times New Roman" w:cs="Times New Roman"/>
            <w:sz w:val="24"/>
            <w:szCs w:val="24"/>
          </w:rPr>
          <w:delText>we put</w:delText>
        </w:r>
      </w:del>
      <w:r w:rsidRPr="00A37EC8">
        <w:rPr>
          <w:rFonts w:ascii="Times New Roman" w:hAnsi="Times New Roman" w:cs="Times New Roman"/>
          <w:sz w:val="24"/>
          <w:szCs w:val="24"/>
        </w:rPr>
        <w:t xml:space="preserve"> metal roofs (150x150 mm) </w:t>
      </w:r>
      <w:ins w:id="8" w:author="Jakubec Pavel" w:date="2016-01-07T13:05:00Z">
        <w:r w:rsidR="0040475A">
          <w:rPr>
            <w:rFonts w:ascii="Times New Roman" w:hAnsi="Times New Roman" w:cs="Times New Roman"/>
            <w:sz w:val="24"/>
            <w:szCs w:val="24"/>
          </w:rPr>
          <w:t xml:space="preserve">were put </w:t>
        </w:r>
      </w:ins>
      <w:r w:rsidRPr="00A37EC8">
        <w:rPr>
          <w:rFonts w:ascii="Times New Roman" w:hAnsi="Times New Roman" w:cs="Times New Roman"/>
          <w:sz w:val="24"/>
          <w:szCs w:val="24"/>
        </w:rPr>
        <w:t>over the traps. The roof was supported by four 10</w:t>
      </w:r>
      <w:r w:rsidR="00423DFB" w:rsidRPr="00A37EC8">
        <w:rPr>
          <w:rFonts w:ascii="Times New Roman" w:hAnsi="Times New Roman" w:cs="Times New Roman"/>
          <w:sz w:val="24"/>
          <w:szCs w:val="24"/>
        </w:rPr>
        <w:t>0 mm nails, one in each corner</w:t>
      </w:r>
      <w:r w:rsidR="00510657" w:rsidRPr="00A37EC8">
        <w:rPr>
          <w:rFonts w:ascii="Times New Roman" w:hAnsi="Times New Roman" w:cs="Times New Roman"/>
          <w:sz w:val="24"/>
          <w:szCs w:val="24"/>
        </w:rPr>
        <w:t>,</w:t>
      </w:r>
      <w:r w:rsidR="00423DFB" w:rsidRPr="00A37EC8">
        <w:rPr>
          <w:rFonts w:ascii="Times New Roman" w:hAnsi="Times New Roman" w:cs="Times New Roman"/>
          <w:sz w:val="24"/>
          <w:szCs w:val="24"/>
        </w:rPr>
        <w:t xml:space="preserve"> and placed </w:t>
      </w:r>
      <w:r w:rsidRPr="00A37EC8">
        <w:rPr>
          <w:rFonts w:ascii="Times New Roman" w:hAnsi="Times New Roman" w:cs="Times New Roman"/>
          <w:sz w:val="24"/>
          <w:szCs w:val="24"/>
        </w:rPr>
        <w:t>approximately two centimeters above the surface. The bait, ripened cheese (Romadur) and fish meat (</w:t>
      </w:r>
      <w:r w:rsidRPr="00A37EC8">
        <w:rPr>
          <w:rFonts w:ascii="Times New Roman" w:hAnsi="Times New Roman" w:cs="Times New Roman"/>
          <w:i/>
          <w:sz w:val="24"/>
          <w:szCs w:val="24"/>
        </w:rPr>
        <w:t>Scomber</w:t>
      </w:r>
      <w:r w:rsidRPr="00A37EC8">
        <w:rPr>
          <w:rFonts w:ascii="Times New Roman" w:hAnsi="Times New Roman" w:cs="Times New Roman"/>
          <w:sz w:val="24"/>
          <w:szCs w:val="24"/>
        </w:rPr>
        <w:t xml:space="preserve"> </w:t>
      </w:r>
      <w:r w:rsidRPr="00A37EC8">
        <w:rPr>
          <w:rFonts w:ascii="Times New Roman" w:hAnsi="Times New Roman" w:cs="Times New Roman"/>
          <w:i/>
          <w:sz w:val="24"/>
          <w:szCs w:val="24"/>
        </w:rPr>
        <w:t>scombrus</w:t>
      </w:r>
      <w:r w:rsidRPr="00A37EC8">
        <w:rPr>
          <w:rFonts w:ascii="Times New Roman" w:hAnsi="Times New Roman" w:cs="Times New Roman"/>
          <w:sz w:val="24"/>
          <w:szCs w:val="24"/>
        </w:rPr>
        <w:t xml:space="preserve"> Linnaeus, 1758), was placed directly inside the bucket on a shallow </w:t>
      </w:r>
      <w:r w:rsidRPr="00A37EC8">
        <w:rPr>
          <w:rFonts w:ascii="Times New Roman" w:hAnsi="Times New Roman" w:cs="Times New Roman"/>
          <w:sz w:val="24"/>
          <w:szCs w:val="24"/>
        </w:rPr>
        <w:lastRenderedPageBreak/>
        <w:t>layer of moist soil. This created good conditions for survival of the trapped beetles between servic</w:t>
      </w:r>
      <w:r w:rsidR="000F4F2E" w:rsidRPr="00A37EC8">
        <w:rPr>
          <w:rFonts w:ascii="Times New Roman" w:hAnsi="Times New Roman" w:cs="Times New Roman"/>
          <w:sz w:val="24"/>
          <w:szCs w:val="24"/>
        </w:rPr>
        <w:t>ing</w:t>
      </w:r>
      <w:r w:rsidRPr="00A37EC8">
        <w:rPr>
          <w:rFonts w:ascii="Times New Roman" w:hAnsi="Times New Roman" w:cs="Times New Roman"/>
          <w:sz w:val="24"/>
          <w:szCs w:val="24"/>
        </w:rPr>
        <w:t xml:space="preserve">, which </w:t>
      </w:r>
      <w:r w:rsidR="000F4F2E" w:rsidRPr="00A37EC8">
        <w:rPr>
          <w:rFonts w:ascii="Times New Roman" w:hAnsi="Times New Roman" w:cs="Times New Roman"/>
          <w:sz w:val="24"/>
          <w:szCs w:val="24"/>
        </w:rPr>
        <w:t xml:space="preserve">was </w:t>
      </w:r>
      <w:r w:rsidRPr="00A37EC8">
        <w:rPr>
          <w:rFonts w:ascii="Times New Roman" w:hAnsi="Times New Roman" w:cs="Times New Roman"/>
          <w:sz w:val="24"/>
          <w:szCs w:val="24"/>
        </w:rPr>
        <w:t>usually</w:t>
      </w:r>
      <w:r w:rsidR="000F4F2E" w:rsidRPr="00A37EC8">
        <w:rPr>
          <w:rFonts w:ascii="Times New Roman" w:hAnsi="Times New Roman" w:cs="Times New Roman"/>
          <w:sz w:val="24"/>
          <w:szCs w:val="24"/>
        </w:rPr>
        <w:t xml:space="preserve"> done</w:t>
      </w:r>
      <w:r w:rsidRPr="00A37EC8">
        <w:rPr>
          <w:rFonts w:ascii="Times New Roman" w:hAnsi="Times New Roman" w:cs="Times New Roman"/>
          <w:sz w:val="24"/>
          <w:szCs w:val="24"/>
        </w:rPr>
        <w:t xml:space="preserve"> once a week. </w:t>
      </w:r>
    </w:p>
    <w:p w14:paraId="211DE66C" w14:textId="127CE047" w:rsidR="002C0145" w:rsidRPr="00A37EC8" w:rsidRDefault="00840C62" w:rsidP="002C0145">
      <w:pPr>
        <w:rPr>
          <w:rFonts w:ascii="Times New Roman" w:hAnsi="Times New Roman" w:cs="Times New Roman"/>
          <w:sz w:val="24"/>
          <w:szCs w:val="24"/>
        </w:rPr>
      </w:pPr>
      <w:r w:rsidRPr="00A37EC8">
        <w:rPr>
          <w:rFonts w:ascii="Times New Roman" w:hAnsi="Times New Roman" w:cs="Times New Roman"/>
          <w:sz w:val="24"/>
          <w:szCs w:val="24"/>
        </w:rPr>
        <w:t xml:space="preserve">After transport to </w:t>
      </w:r>
      <w:del w:id="9" w:author="Jakubec Pavel" w:date="2016-01-07T13:06:00Z">
        <w:r w:rsidRPr="00A37EC8" w:rsidDel="0040475A">
          <w:rPr>
            <w:rFonts w:ascii="Times New Roman" w:hAnsi="Times New Roman" w:cs="Times New Roman"/>
            <w:sz w:val="24"/>
            <w:szCs w:val="24"/>
          </w:rPr>
          <w:delText xml:space="preserve">our </w:delText>
        </w:r>
      </w:del>
      <w:ins w:id="10" w:author="Jakubec Pavel" w:date="2016-01-07T13:06:00Z">
        <w:r w:rsidR="0040475A">
          <w:rPr>
            <w:rFonts w:ascii="Times New Roman" w:hAnsi="Times New Roman" w:cs="Times New Roman"/>
            <w:sz w:val="24"/>
            <w:szCs w:val="24"/>
          </w:rPr>
          <w:t>the</w:t>
        </w:r>
        <w:r w:rsidR="0040475A" w:rsidRPr="00A37EC8">
          <w:rPr>
            <w:rFonts w:ascii="Times New Roman" w:hAnsi="Times New Roman" w:cs="Times New Roman"/>
            <w:sz w:val="24"/>
            <w:szCs w:val="24"/>
          </w:rPr>
          <w:t xml:space="preserve"> </w:t>
        </w:r>
      </w:ins>
      <w:r w:rsidRPr="00A37EC8">
        <w:rPr>
          <w:rFonts w:ascii="Times New Roman" w:hAnsi="Times New Roman" w:cs="Times New Roman"/>
          <w:sz w:val="24"/>
          <w:szCs w:val="24"/>
        </w:rPr>
        <w:t>laboratory</w:t>
      </w:r>
      <w:r w:rsidR="00AB6E16">
        <w:rPr>
          <w:rFonts w:ascii="Times New Roman" w:hAnsi="Times New Roman" w:cs="Times New Roman"/>
          <w:sz w:val="24"/>
          <w:szCs w:val="24"/>
        </w:rPr>
        <w:t>, beetles were</w:t>
      </w:r>
      <w:r w:rsidRPr="00A37EC8">
        <w:rPr>
          <w:rFonts w:ascii="Times New Roman" w:hAnsi="Times New Roman" w:cs="Times New Roman"/>
          <w:sz w:val="24"/>
          <w:szCs w:val="24"/>
        </w:rPr>
        <w:t xml:space="preserve"> identifi</w:t>
      </w:r>
      <w:r w:rsidR="00AB6E16">
        <w:rPr>
          <w:rFonts w:ascii="Times New Roman" w:hAnsi="Times New Roman" w:cs="Times New Roman"/>
          <w:sz w:val="24"/>
          <w:szCs w:val="24"/>
        </w:rPr>
        <w:t>ed</w:t>
      </w:r>
      <w:r w:rsidRPr="00A37EC8">
        <w:rPr>
          <w:rFonts w:ascii="Times New Roman" w:hAnsi="Times New Roman" w:cs="Times New Roman"/>
          <w:sz w:val="24"/>
          <w:szCs w:val="24"/>
        </w:rPr>
        <w:t xml:space="preserve"> and sexed the under </w:t>
      </w:r>
      <w:r w:rsidR="00AB6E16">
        <w:rPr>
          <w:rFonts w:ascii="Times New Roman" w:hAnsi="Times New Roman" w:cs="Times New Roman"/>
          <w:sz w:val="24"/>
          <w:szCs w:val="24"/>
        </w:rPr>
        <w:t xml:space="preserve">a </w:t>
      </w:r>
      <w:r w:rsidRPr="00A37EC8">
        <w:rPr>
          <w:rFonts w:ascii="Times New Roman" w:hAnsi="Times New Roman" w:cs="Times New Roman"/>
          <w:sz w:val="24"/>
          <w:szCs w:val="24"/>
        </w:rPr>
        <w:t>bino</w:t>
      </w:r>
      <w:r w:rsidR="002A68EA" w:rsidRPr="00A37EC8">
        <w:rPr>
          <w:rFonts w:ascii="Times New Roman" w:hAnsi="Times New Roman" w:cs="Times New Roman"/>
          <w:sz w:val="24"/>
          <w:szCs w:val="24"/>
        </w:rPr>
        <w:t>cular microscope (Olympus SZX7). Most of the beetles were randomly assigned to form breeding groups</w:t>
      </w:r>
      <w:r w:rsidRPr="00A37EC8">
        <w:rPr>
          <w:rFonts w:ascii="Times New Roman" w:hAnsi="Times New Roman" w:cs="Times New Roman"/>
          <w:sz w:val="24"/>
          <w:szCs w:val="24"/>
        </w:rPr>
        <w:t xml:space="preserve"> of at least four individuals (2 males and 2 females).</w:t>
      </w:r>
      <w:r w:rsidR="00394824" w:rsidRPr="00A37EC8">
        <w:rPr>
          <w:rFonts w:ascii="Times New Roman" w:hAnsi="Times New Roman" w:cs="Times New Roman"/>
          <w:sz w:val="24"/>
          <w:szCs w:val="24"/>
        </w:rPr>
        <w:t xml:space="preserve"> </w:t>
      </w:r>
      <w:r w:rsidRPr="00A37EC8">
        <w:rPr>
          <w:rFonts w:ascii="Times New Roman" w:hAnsi="Times New Roman" w:cs="Times New Roman"/>
          <w:sz w:val="24"/>
          <w:szCs w:val="24"/>
        </w:rPr>
        <w:t>Specimens from the same locality were kept together regardless of capture date</w:t>
      </w:r>
      <w:r w:rsidR="00394824" w:rsidRPr="00A37EC8">
        <w:rPr>
          <w:rFonts w:ascii="Times New Roman" w:hAnsi="Times New Roman" w:cs="Times New Roman"/>
          <w:sz w:val="24"/>
          <w:szCs w:val="24"/>
        </w:rPr>
        <w:t xml:space="preserve"> to eliminate cross-breeding of different populations</w:t>
      </w:r>
      <w:r w:rsidRPr="00A37EC8">
        <w:rPr>
          <w:rFonts w:ascii="Times New Roman" w:hAnsi="Times New Roman" w:cs="Times New Roman"/>
          <w:sz w:val="24"/>
          <w:szCs w:val="24"/>
        </w:rPr>
        <w:t xml:space="preserve">. </w:t>
      </w:r>
      <w:r w:rsidR="005F4DDE" w:rsidRPr="00A37EC8">
        <w:rPr>
          <w:rFonts w:ascii="Times New Roman" w:hAnsi="Times New Roman" w:cs="Times New Roman"/>
          <w:sz w:val="24"/>
          <w:szCs w:val="24"/>
        </w:rPr>
        <w:t>These groups were formed to produce new progeny, which we</w:t>
      </w:r>
      <w:r w:rsidR="00AB6E16">
        <w:rPr>
          <w:rFonts w:ascii="Times New Roman" w:hAnsi="Times New Roman" w:cs="Times New Roman"/>
          <w:sz w:val="24"/>
          <w:szCs w:val="24"/>
        </w:rPr>
        <w:t>re</w:t>
      </w:r>
      <w:r w:rsidR="005F4DDE" w:rsidRPr="00A37EC8">
        <w:rPr>
          <w:rFonts w:ascii="Times New Roman" w:hAnsi="Times New Roman" w:cs="Times New Roman"/>
          <w:sz w:val="24"/>
          <w:szCs w:val="24"/>
        </w:rPr>
        <w:t xml:space="preserve"> observed throughout their development (breeding experiment). </w:t>
      </w:r>
    </w:p>
    <w:p w14:paraId="131D712A" w14:textId="5FF1AAD4" w:rsidR="00840C62" w:rsidRPr="00A37EC8" w:rsidRDefault="00AB6E16">
      <w:pPr>
        <w:rPr>
          <w:rFonts w:ascii="Times New Roman" w:hAnsi="Times New Roman" w:cs="Times New Roman"/>
          <w:sz w:val="24"/>
          <w:szCs w:val="24"/>
        </w:rPr>
      </w:pPr>
      <w:r>
        <w:rPr>
          <w:rFonts w:ascii="Times New Roman" w:hAnsi="Times New Roman" w:cs="Times New Roman"/>
          <w:sz w:val="24"/>
          <w:szCs w:val="24"/>
        </w:rPr>
        <w:t>G</w:t>
      </w:r>
      <w:r w:rsidR="00840C62" w:rsidRPr="00A37EC8">
        <w:rPr>
          <w:rFonts w:ascii="Times New Roman" w:hAnsi="Times New Roman" w:cs="Times New Roman"/>
          <w:sz w:val="24"/>
          <w:szCs w:val="24"/>
        </w:rPr>
        <w:t xml:space="preserve">roups were kept in Petri dishes with </w:t>
      </w:r>
      <w:r>
        <w:rPr>
          <w:rFonts w:ascii="Times New Roman" w:hAnsi="Times New Roman" w:cs="Times New Roman"/>
          <w:sz w:val="24"/>
          <w:szCs w:val="24"/>
        </w:rPr>
        <w:t>a</w:t>
      </w:r>
      <w:r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layer of soil and small piece (approx</w:t>
      </w:r>
      <w:r w:rsidR="00510657" w:rsidRPr="00A37EC8">
        <w:rPr>
          <w:rFonts w:ascii="Times New Roman" w:hAnsi="Times New Roman" w:cs="Times New Roman"/>
          <w:sz w:val="24"/>
          <w:szCs w:val="24"/>
        </w:rPr>
        <w:t>. 5x5 mm) of fish meat (</w:t>
      </w:r>
      <w:r w:rsidR="00510657" w:rsidRPr="00A37EC8">
        <w:rPr>
          <w:rFonts w:ascii="Times New Roman" w:hAnsi="Times New Roman" w:cs="Times New Roman"/>
          <w:i/>
          <w:sz w:val="24"/>
          <w:szCs w:val="24"/>
        </w:rPr>
        <w:t>Scomber</w:t>
      </w:r>
      <w:r w:rsidR="00510657" w:rsidRPr="00A37EC8">
        <w:rPr>
          <w:rFonts w:ascii="Times New Roman" w:hAnsi="Times New Roman" w:cs="Times New Roman"/>
          <w:sz w:val="24"/>
          <w:szCs w:val="24"/>
        </w:rPr>
        <w:t xml:space="preserve"> </w:t>
      </w:r>
      <w:r w:rsidR="00510657" w:rsidRPr="00A37EC8">
        <w:rPr>
          <w:rFonts w:ascii="Times New Roman" w:hAnsi="Times New Roman" w:cs="Times New Roman"/>
          <w:i/>
          <w:sz w:val="24"/>
          <w:szCs w:val="24"/>
        </w:rPr>
        <w:t>scombrus</w:t>
      </w:r>
      <w:r w:rsidR="00510657"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as a food source. The content of the dish was lightly sprayed with tap water every day and food was provided </w:t>
      </w:r>
      <w:r w:rsidR="00840C62" w:rsidRPr="00A37EC8">
        <w:rPr>
          <w:rFonts w:ascii="Times New Roman" w:hAnsi="Times New Roman" w:cs="Times New Roman"/>
          <w:i/>
          <w:sz w:val="24"/>
          <w:szCs w:val="24"/>
        </w:rPr>
        <w:t>ad libitum</w:t>
      </w:r>
      <w:r w:rsidR="00840C62" w:rsidRPr="00A37EC8">
        <w:rPr>
          <w:rFonts w:ascii="Times New Roman" w:hAnsi="Times New Roman" w:cs="Times New Roman"/>
          <w:sz w:val="24"/>
          <w:szCs w:val="24"/>
        </w:rPr>
        <w:t xml:space="preserve"> and changed </w:t>
      </w:r>
      <w:r>
        <w:rPr>
          <w:rFonts w:ascii="Times New Roman" w:hAnsi="Times New Roman" w:cs="Times New Roman"/>
          <w:sz w:val="24"/>
          <w:szCs w:val="24"/>
        </w:rPr>
        <w:t>to prevent</w:t>
      </w:r>
      <w:r w:rsidR="00840C62" w:rsidRPr="00A37EC8">
        <w:rPr>
          <w:rFonts w:ascii="Times New Roman" w:hAnsi="Times New Roman" w:cs="Times New Roman"/>
          <w:sz w:val="24"/>
          <w:szCs w:val="24"/>
        </w:rPr>
        <w:t xml:space="preserve"> fungal growth. </w:t>
      </w:r>
    </w:p>
    <w:p w14:paraId="6B8B0703" w14:textId="6E7272E5" w:rsidR="00840C62" w:rsidRPr="00A37EC8" w:rsidRDefault="00AB6E16" w:rsidP="00AE2991">
      <w:pPr>
        <w:rPr>
          <w:rFonts w:ascii="Times New Roman" w:hAnsi="Times New Roman" w:cs="Times New Roman"/>
          <w:sz w:val="24"/>
          <w:szCs w:val="24"/>
        </w:rPr>
      </w:pPr>
      <w:r>
        <w:rPr>
          <w:rFonts w:ascii="Times New Roman" w:hAnsi="Times New Roman" w:cs="Times New Roman"/>
          <w:sz w:val="24"/>
          <w:szCs w:val="24"/>
        </w:rPr>
        <w:t>D</w:t>
      </w:r>
      <w:r w:rsidR="00840C62" w:rsidRPr="00A37EC8">
        <w:rPr>
          <w:rFonts w:ascii="Times New Roman" w:hAnsi="Times New Roman" w:cs="Times New Roman"/>
          <w:sz w:val="24"/>
          <w:szCs w:val="24"/>
        </w:rPr>
        <w:t>ishes were randomly placed in one of six</w:t>
      </w:r>
      <w:r w:rsidR="00AE2991" w:rsidRPr="00A37EC8">
        <w:rPr>
          <w:rFonts w:ascii="Times New Roman" w:hAnsi="Times New Roman" w:cs="Times New Roman"/>
          <w:sz w:val="24"/>
          <w:szCs w:val="24"/>
        </w:rPr>
        <w:t xml:space="preserve"> </w:t>
      </w:r>
      <w:r w:rsidR="00EE1A28">
        <w:rPr>
          <w:rFonts w:ascii="Times New Roman" w:hAnsi="Times New Roman" w:cs="Times New Roman"/>
          <w:sz w:val="24"/>
          <w:szCs w:val="24"/>
        </w:rPr>
        <w:t>climate</w:t>
      </w:r>
      <w:r w:rsidR="00840C62" w:rsidRPr="00A37EC8">
        <w:rPr>
          <w:rFonts w:ascii="Times New Roman" w:hAnsi="Times New Roman" w:cs="Times New Roman"/>
          <w:sz w:val="24"/>
          <w:szCs w:val="24"/>
        </w:rPr>
        <w:t xml:space="preserve"> chambers (custom made by CIRIS s.r.o.). </w:t>
      </w:r>
      <w:r w:rsidR="00C62B4C" w:rsidRPr="00A37EC8">
        <w:rPr>
          <w:rFonts w:ascii="Times New Roman" w:hAnsi="Times New Roman" w:cs="Times New Roman"/>
          <w:sz w:val="24"/>
          <w:szCs w:val="24"/>
        </w:rPr>
        <w:t>The chambers were set up at</w:t>
      </w:r>
      <w:r w:rsidR="00840C62" w:rsidRPr="00A37EC8">
        <w:rPr>
          <w:rFonts w:ascii="Times New Roman" w:hAnsi="Times New Roman" w:cs="Times New Roman"/>
          <w:sz w:val="24"/>
          <w:szCs w:val="24"/>
        </w:rPr>
        <w:t xml:space="preserve"> constant temperature (</w:t>
      </w:r>
      <w:r w:rsidR="00AE2991">
        <w:rPr>
          <w:rFonts w:ascii="Times New Roman" w:hAnsi="Times New Roman" w:cs="Times New Roman"/>
          <w:sz w:val="24"/>
          <w:szCs w:val="24"/>
        </w:rPr>
        <w:t xml:space="preserve">12, </w:t>
      </w:r>
      <w:r w:rsidR="00840C62" w:rsidRPr="00A37EC8">
        <w:rPr>
          <w:rFonts w:ascii="Times New Roman" w:hAnsi="Times New Roman" w:cs="Times New Roman"/>
          <w:sz w:val="24"/>
          <w:szCs w:val="24"/>
        </w:rPr>
        <w:t xml:space="preserve">15, 18, 21, 25 </w:t>
      </w:r>
      <w:r w:rsidR="00C62B4C" w:rsidRPr="00A37EC8">
        <w:rPr>
          <w:rFonts w:ascii="Times New Roman" w:hAnsi="Times New Roman" w:cs="Times New Roman"/>
          <w:sz w:val="24"/>
          <w:szCs w:val="24"/>
        </w:rPr>
        <w:t>or</w:t>
      </w:r>
      <w:r w:rsidR="00840C62" w:rsidRPr="00A37EC8">
        <w:rPr>
          <w:rFonts w:ascii="Times New Roman" w:hAnsi="Times New Roman" w:cs="Times New Roman"/>
          <w:sz w:val="24"/>
          <w:szCs w:val="24"/>
        </w:rPr>
        <w:t xml:space="preserve"> 28°C) and </w:t>
      </w:r>
      <w:r w:rsidR="00777E9B" w:rsidRPr="00A37EC8">
        <w:rPr>
          <w:rFonts w:ascii="Times New Roman" w:hAnsi="Times New Roman" w:cs="Times New Roman"/>
          <w:sz w:val="24"/>
          <w:szCs w:val="24"/>
        </w:rPr>
        <w:t>16</w:t>
      </w:r>
      <w:r w:rsidR="00840C62" w:rsidRPr="00A37EC8">
        <w:rPr>
          <w:rFonts w:ascii="Times New Roman" w:hAnsi="Times New Roman" w:cs="Times New Roman"/>
          <w:sz w:val="24"/>
          <w:szCs w:val="24"/>
        </w:rPr>
        <w:t xml:space="preserve"> hours of light and 8 hours of dark photoperiod regime, maintained by fluorescent light (Osram L 8W/640). </w:t>
      </w:r>
      <w:r>
        <w:rPr>
          <w:rFonts w:ascii="Times New Roman" w:hAnsi="Times New Roman" w:cs="Times New Roman"/>
          <w:sz w:val="24"/>
          <w:szCs w:val="24"/>
        </w:rPr>
        <w:t>A</w:t>
      </w:r>
      <w:r w:rsidR="00840C62" w:rsidRPr="00A37EC8">
        <w:rPr>
          <w:rFonts w:ascii="Times New Roman" w:hAnsi="Times New Roman" w:cs="Times New Roman"/>
          <w:sz w:val="24"/>
          <w:szCs w:val="24"/>
        </w:rPr>
        <w:t xml:space="preserve"> similar number of breeding groups from the same locality </w:t>
      </w:r>
      <w:r>
        <w:rPr>
          <w:rFonts w:ascii="Times New Roman" w:hAnsi="Times New Roman" w:cs="Times New Roman"/>
          <w:sz w:val="24"/>
          <w:szCs w:val="24"/>
        </w:rPr>
        <w:t xml:space="preserve">were placed </w:t>
      </w:r>
      <w:r w:rsidR="00840C62" w:rsidRPr="00A37EC8">
        <w:rPr>
          <w:rFonts w:ascii="Times New Roman" w:hAnsi="Times New Roman" w:cs="Times New Roman"/>
          <w:sz w:val="24"/>
          <w:szCs w:val="24"/>
        </w:rPr>
        <w:t>in each chamber</w:t>
      </w:r>
      <w:r>
        <w:rPr>
          <w:rFonts w:ascii="Times New Roman" w:hAnsi="Times New Roman" w:cs="Times New Roman"/>
          <w:sz w:val="24"/>
          <w:szCs w:val="24"/>
        </w:rPr>
        <w:t xml:space="preserve"> for</w:t>
      </w:r>
      <w:r w:rsidR="00840C62" w:rsidRPr="00A37EC8">
        <w:rPr>
          <w:rFonts w:ascii="Times New Roman" w:hAnsi="Times New Roman" w:cs="Times New Roman"/>
          <w:sz w:val="24"/>
          <w:szCs w:val="24"/>
        </w:rPr>
        <w:t xml:space="preserve"> beetles from Praha and Běstvina</w:t>
      </w:r>
      <w:r>
        <w:rPr>
          <w:rFonts w:ascii="Times New Roman" w:hAnsi="Times New Roman" w:cs="Times New Roman"/>
          <w:sz w:val="24"/>
          <w:szCs w:val="24"/>
        </w:rPr>
        <w:t>. However,</w:t>
      </w:r>
      <w:r w:rsidR="00840C62" w:rsidRPr="00A37EC8">
        <w:rPr>
          <w:rFonts w:ascii="Times New Roman" w:hAnsi="Times New Roman" w:cs="Times New Roman"/>
          <w:sz w:val="24"/>
          <w:szCs w:val="24"/>
        </w:rPr>
        <w:t xml:space="preserve"> </w:t>
      </w:r>
      <w:r>
        <w:rPr>
          <w:rFonts w:ascii="Times New Roman" w:hAnsi="Times New Roman" w:cs="Times New Roman"/>
          <w:sz w:val="24"/>
          <w:szCs w:val="24"/>
        </w:rPr>
        <w:t>because</w:t>
      </w:r>
      <w:r w:rsidR="00840C62" w:rsidRPr="00A37EC8">
        <w:rPr>
          <w:rFonts w:ascii="Times New Roman" w:hAnsi="Times New Roman" w:cs="Times New Roman"/>
          <w:sz w:val="24"/>
          <w:szCs w:val="24"/>
        </w:rPr>
        <w:t xml:space="preserve"> </w:t>
      </w:r>
      <w:r>
        <w:rPr>
          <w:rFonts w:ascii="Times New Roman" w:hAnsi="Times New Roman" w:cs="Times New Roman"/>
          <w:sz w:val="24"/>
          <w:szCs w:val="24"/>
        </w:rPr>
        <w:t xml:space="preserve">few </w:t>
      </w:r>
      <w:r w:rsidRPr="00A37EC8">
        <w:rPr>
          <w:rFonts w:ascii="Times New Roman" w:hAnsi="Times New Roman" w:cs="Times New Roman"/>
          <w:sz w:val="24"/>
          <w:szCs w:val="24"/>
        </w:rPr>
        <w:t xml:space="preserve">adults </w:t>
      </w:r>
      <w:r>
        <w:rPr>
          <w:rFonts w:ascii="Times New Roman" w:hAnsi="Times New Roman" w:cs="Times New Roman"/>
          <w:sz w:val="24"/>
          <w:szCs w:val="24"/>
        </w:rPr>
        <w:t xml:space="preserve">were </w:t>
      </w:r>
      <w:r w:rsidRPr="00A37EC8">
        <w:rPr>
          <w:rFonts w:ascii="Times New Roman" w:hAnsi="Times New Roman" w:cs="Times New Roman"/>
          <w:sz w:val="24"/>
          <w:szCs w:val="24"/>
        </w:rPr>
        <w:t xml:space="preserve">obtained </w:t>
      </w:r>
      <w:del w:id="11" w:author="Jakubec Pavel" w:date="2016-01-07T12:44:00Z">
        <w:r w:rsidR="00840C62" w:rsidRPr="00A37EC8" w:rsidDel="0059369D">
          <w:rPr>
            <w:rFonts w:ascii="Times New Roman" w:hAnsi="Times New Roman" w:cs="Times New Roman"/>
            <w:sz w:val="24"/>
            <w:szCs w:val="24"/>
          </w:rPr>
          <w:delText xml:space="preserve">beetles </w:delText>
        </w:r>
      </w:del>
      <w:r w:rsidR="00840C62" w:rsidRPr="00A37EC8">
        <w:rPr>
          <w:rFonts w:ascii="Times New Roman" w:hAnsi="Times New Roman" w:cs="Times New Roman"/>
          <w:sz w:val="24"/>
          <w:szCs w:val="24"/>
        </w:rPr>
        <w:t>from Domažlice and Klatovy,</w:t>
      </w:r>
      <w:r>
        <w:rPr>
          <w:rFonts w:ascii="Times New Roman" w:hAnsi="Times New Roman" w:cs="Times New Roman"/>
          <w:sz w:val="24"/>
          <w:szCs w:val="24"/>
        </w:rPr>
        <w:t xml:space="preserve"> this was not possible, and they were kept</w:t>
      </w:r>
      <w:r w:rsidR="00840C62" w:rsidRPr="00A37EC8">
        <w:rPr>
          <w:rFonts w:ascii="Times New Roman" w:hAnsi="Times New Roman" w:cs="Times New Roman"/>
          <w:sz w:val="24"/>
          <w:szCs w:val="24"/>
        </w:rPr>
        <w:t xml:space="preserve"> together in one </w:t>
      </w:r>
      <w:r w:rsidR="003C3E84" w:rsidRPr="00A37EC8">
        <w:rPr>
          <w:rFonts w:ascii="Times New Roman" w:hAnsi="Times New Roman" w:cs="Times New Roman"/>
          <w:sz w:val="24"/>
          <w:szCs w:val="24"/>
        </w:rPr>
        <w:t xml:space="preserve">treatment </w:t>
      </w:r>
      <w:r w:rsidR="00840C62" w:rsidRPr="00A37EC8">
        <w:rPr>
          <w:rFonts w:ascii="Times New Roman" w:hAnsi="Times New Roman" w:cs="Times New Roman"/>
          <w:sz w:val="24"/>
          <w:szCs w:val="24"/>
        </w:rPr>
        <w:t>(18°C).</w:t>
      </w:r>
    </w:p>
    <w:p w14:paraId="4F98E51E" w14:textId="25520047" w:rsidR="002C0145" w:rsidRPr="00A37EC8" w:rsidRDefault="00AB6E16" w:rsidP="002C0145">
      <w:pPr>
        <w:rPr>
          <w:rFonts w:ascii="Times New Roman" w:hAnsi="Times New Roman" w:cs="Times New Roman"/>
          <w:sz w:val="24"/>
          <w:szCs w:val="24"/>
        </w:rPr>
      </w:pPr>
      <w:r>
        <w:rPr>
          <w:rFonts w:ascii="Times New Roman" w:hAnsi="Times New Roman" w:cs="Times New Roman"/>
          <w:sz w:val="24"/>
          <w:szCs w:val="24"/>
        </w:rPr>
        <w:t>An</w:t>
      </w:r>
      <w:r w:rsidR="00AF0EE2" w:rsidRPr="00A37EC8">
        <w:rPr>
          <w:rFonts w:ascii="Times New Roman" w:hAnsi="Times New Roman" w:cs="Times New Roman"/>
          <w:sz w:val="24"/>
          <w:szCs w:val="24"/>
        </w:rPr>
        <w:t xml:space="preserve"> observation study of their natural behavior</w:t>
      </w:r>
      <w:r>
        <w:rPr>
          <w:rFonts w:ascii="Times New Roman" w:hAnsi="Times New Roman" w:cs="Times New Roman"/>
          <w:sz w:val="24"/>
          <w:szCs w:val="24"/>
        </w:rPr>
        <w:t xml:space="preserve"> was also conducted</w:t>
      </w:r>
      <w:r w:rsidR="00AF0EE2" w:rsidRPr="00A37EC8">
        <w:rPr>
          <w:rFonts w:ascii="Times New Roman" w:hAnsi="Times New Roman" w:cs="Times New Roman"/>
          <w:sz w:val="24"/>
          <w:szCs w:val="24"/>
        </w:rPr>
        <w:t xml:space="preserve"> in</w:t>
      </w:r>
      <w:r w:rsidR="002C0145" w:rsidRPr="00A37EC8">
        <w:rPr>
          <w:rFonts w:ascii="Times New Roman" w:hAnsi="Times New Roman" w:cs="Times New Roman"/>
          <w:sz w:val="24"/>
          <w:szCs w:val="24"/>
        </w:rPr>
        <w:t xml:space="preserve"> a small plastic box (</w:t>
      </w:r>
      <w:r w:rsidR="004408F5" w:rsidRPr="00A37EC8">
        <w:rPr>
          <w:rFonts w:ascii="Times New Roman" w:hAnsi="Times New Roman" w:cs="Times New Roman"/>
          <w:sz w:val="24"/>
          <w:szCs w:val="24"/>
        </w:rPr>
        <w:t>15x6x2 centimeters</w:t>
      </w:r>
      <w:r w:rsidR="002C0145" w:rsidRPr="00A37EC8">
        <w:rPr>
          <w:rFonts w:ascii="Times New Roman" w:hAnsi="Times New Roman" w:cs="Times New Roman"/>
          <w:sz w:val="24"/>
          <w:szCs w:val="24"/>
        </w:rPr>
        <w:t>)</w:t>
      </w:r>
      <w:r w:rsidR="005D36A9" w:rsidRPr="00A37EC8">
        <w:rPr>
          <w:rFonts w:ascii="Times New Roman" w:hAnsi="Times New Roman" w:cs="Times New Roman"/>
          <w:sz w:val="24"/>
          <w:szCs w:val="24"/>
        </w:rPr>
        <w:t xml:space="preserve"> with 12 adult individuals (7 females and 5 males)</w:t>
      </w:r>
      <w:r w:rsidR="002C0145" w:rsidRPr="00A37EC8">
        <w:rPr>
          <w:rFonts w:ascii="Times New Roman" w:hAnsi="Times New Roman" w:cs="Times New Roman"/>
          <w:sz w:val="24"/>
          <w:szCs w:val="24"/>
        </w:rPr>
        <w:t xml:space="preserve"> </w:t>
      </w:r>
      <w:r w:rsidR="002A68EA" w:rsidRPr="00A37EC8">
        <w:rPr>
          <w:rFonts w:ascii="Times New Roman" w:hAnsi="Times New Roman" w:cs="Times New Roman"/>
          <w:sz w:val="24"/>
          <w:szCs w:val="24"/>
        </w:rPr>
        <w:t xml:space="preserve">from </w:t>
      </w:r>
      <w:r>
        <w:rPr>
          <w:rFonts w:ascii="Times New Roman" w:hAnsi="Times New Roman" w:cs="Times New Roman"/>
          <w:sz w:val="24"/>
          <w:szCs w:val="24"/>
        </w:rPr>
        <w:t xml:space="preserve">the </w:t>
      </w:r>
      <w:r w:rsidR="002A68EA" w:rsidRPr="00A37EC8">
        <w:rPr>
          <w:rFonts w:ascii="Times New Roman" w:hAnsi="Times New Roman" w:cs="Times New Roman"/>
          <w:sz w:val="24"/>
          <w:szCs w:val="24"/>
        </w:rPr>
        <w:t xml:space="preserve">Prague </w:t>
      </w:r>
      <w:r w:rsidR="00AF0EE2" w:rsidRPr="00A37EC8">
        <w:rPr>
          <w:rFonts w:ascii="Times New Roman" w:hAnsi="Times New Roman" w:cs="Times New Roman"/>
          <w:sz w:val="24"/>
          <w:szCs w:val="24"/>
        </w:rPr>
        <w:t>population.</w:t>
      </w:r>
      <w:r w:rsidR="002C0145" w:rsidRPr="00A37EC8">
        <w:rPr>
          <w:rFonts w:ascii="Times New Roman" w:hAnsi="Times New Roman" w:cs="Times New Roman"/>
          <w:sz w:val="24"/>
          <w:szCs w:val="24"/>
        </w:rPr>
        <w:t xml:space="preserve"> In this colony</w:t>
      </w:r>
      <w:r>
        <w:rPr>
          <w:rFonts w:ascii="Times New Roman" w:hAnsi="Times New Roman" w:cs="Times New Roman"/>
          <w:sz w:val="24"/>
          <w:szCs w:val="24"/>
        </w:rPr>
        <w:t>,</w:t>
      </w:r>
      <w:r w:rsidR="002C0145" w:rsidRPr="00A37EC8">
        <w:rPr>
          <w:rFonts w:ascii="Times New Roman" w:hAnsi="Times New Roman" w:cs="Times New Roman"/>
          <w:sz w:val="24"/>
          <w:szCs w:val="24"/>
        </w:rPr>
        <w:t xml:space="preserve"> larvae </w:t>
      </w:r>
      <w:r>
        <w:rPr>
          <w:rFonts w:ascii="Times New Roman" w:hAnsi="Times New Roman" w:cs="Times New Roman"/>
          <w:sz w:val="24"/>
          <w:szCs w:val="24"/>
        </w:rPr>
        <w:t xml:space="preserve">were not separated </w:t>
      </w:r>
      <w:r w:rsidR="002C0145" w:rsidRPr="00A37EC8">
        <w:rPr>
          <w:rFonts w:ascii="Times New Roman" w:hAnsi="Times New Roman" w:cs="Times New Roman"/>
          <w:sz w:val="24"/>
          <w:szCs w:val="24"/>
        </w:rPr>
        <w:t xml:space="preserve">from adults </w:t>
      </w:r>
      <w:r w:rsidR="005D36A9" w:rsidRPr="00A37EC8">
        <w:rPr>
          <w:rFonts w:ascii="Times New Roman" w:hAnsi="Times New Roman" w:cs="Times New Roman"/>
          <w:sz w:val="24"/>
          <w:szCs w:val="24"/>
        </w:rPr>
        <w:t>or</w:t>
      </w:r>
      <w:r w:rsidR="002C0145" w:rsidRPr="00A37EC8">
        <w:rPr>
          <w:rFonts w:ascii="Times New Roman" w:hAnsi="Times New Roman" w:cs="Times New Roman"/>
          <w:sz w:val="24"/>
          <w:szCs w:val="24"/>
        </w:rPr>
        <w:t xml:space="preserve"> each other, but we</w:t>
      </w:r>
      <w:r>
        <w:rPr>
          <w:rFonts w:ascii="Times New Roman" w:hAnsi="Times New Roman" w:cs="Times New Roman"/>
          <w:sz w:val="24"/>
          <w:szCs w:val="24"/>
        </w:rPr>
        <w:t>re</w:t>
      </w:r>
      <w:r w:rsidR="002C0145"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 xml:space="preserve">allowed </w:t>
      </w:r>
      <w:r w:rsidR="002C0145" w:rsidRPr="00A37EC8">
        <w:rPr>
          <w:rFonts w:ascii="Times New Roman" w:hAnsi="Times New Roman" w:cs="Times New Roman"/>
          <w:sz w:val="24"/>
          <w:szCs w:val="24"/>
        </w:rPr>
        <w:t>to interact freely</w:t>
      </w:r>
      <w:r w:rsidR="00AF0EE2" w:rsidRPr="00A37EC8">
        <w:rPr>
          <w:rFonts w:ascii="Times New Roman" w:hAnsi="Times New Roman" w:cs="Times New Roman"/>
          <w:sz w:val="24"/>
          <w:szCs w:val="24"/>
        </w:rPr>
        <w:t xml:space="preserve"> and without intervention</w:t>
      </w:r>
      <w:r w:rsidR="007438E3">
        <w:rPr>
          <w:rFonts w:ascii="Times New Roman" w:hAnsi="Times New Roman" w:cs="Times New Roman"/>
          <w:sz w:val="24"/>
          <w:szCs w:val="24"/>
        </w:rPr>
        <w:t xml:space="preserve"> (measuring, photographing or other manipulations)</w:t>
      </w:r>
      <w:r w:rsidR="002C0145" w:rsidRPr="00A37EC8">
        <w:rPr>
          <w:rFonts w:ascii="Times New Roman" w:hAnsi="Times New Roman" w:cs="Times New Roman"/>
          <w:sz w:val="24"/>
          <w:szCs w:val="24"/>
        </w:rPr>
        <w:t>.</w:t>
      </w:r>
      <w:r w:rsidR="005D36A9" w:rsidRPr="00A37EC8">
        <w:rPr>
          <w:rFonts w:ascii="Times New Roman" w:hAnsi="Times New Roman" w:cs="Times New Roman"/>
          <w:sz w:val="24"/>
          <w:szCs w:val="24"/>
        </w:rPr>
        <w:t xml:space="preserve"> The box itself was placed </w:t>
      </w:r>
      <w:r w:rsidR="00AF0EE2" w:rsidRPr="00A37EC8">
        <w:rPr>
          <w:rFonts w:ascii="Times New Roman" w:hAnsi="Times New Roman" w:cs="Times New Roman"/>
          <w:sz w:val="24"/>
          <w:szCs w:val="24"/>
        </w:rPr>
        <w:t>in</w:t>
      </w:r>
      <w:r w:rsidR="005D36A9" w:rsidRPr="00A37EC8">
        <w:rPr>
          <w:rFonts w:ascii="Times New Roman" w:hAnsi="Times New Roman" w:cs="Times New Roman"/>
          <w:sz w:val="24"/>
          <w:szCs w:val="24"/>
        </w:rPr>
        <w:t xml:space="preserve"> </w:t>
      </w:r>
      <w:r>
        <w:rPr>
          <w:rFonts w:ascii="Times New Roman" w:hAnsi="Times New Roman" w:cs="Times New Roman"/>
          <w:sz w:val="24"/>
          <w:szCs w:val="24"/>
        </w:rPr>
        <w:t xml:space="preserve">an </w:t>
      </w:r>
      <w:r w:rsidR="005D36A9" w:rsidRPr="00A37EC8">
        <w:rPr>
          <w:rFonts w:ascii="Times New Roman" w:hAnsi="Times New Roman" w:cs="Times New Roman"/>
          <w:sz w:val="24"/>
          <w:szCs w:val="24"/>
        </w:rPr>
        <w:t>18°C treatment</w:t>
      </w:r>
      <w:r>
        <w:rPr>
          <w:rFonts w:ascii="Times New Roman" w:hAnsi="Times New Roman" w:cs="Times New Roman"/>
          <w:sz w:val="24"/>
          <w:szCs w:val="24"/>
        </w:rPr>
        <w:t>,</w:t>
      </w:r>
      <w:r w:rsidR="005D36A9" w:rsidRPr="00A37EC8">
        <w:rPr>
          <w:rFonts w:ascii="Times New Roman" w:hAnsi="Times New Roman" w:cs="Times New Roman"/>
          <w:sz w:val="24"/>
          <w:szCs w:val="24"/>
        </w:rPr>
        <w:t xml:space="preserve"> and </w:t>
      </w:r>
      <w:r w:rsidR="00AF0EE2" w:rsidRPr="00A37EC8">
        <w:rPr>
          <w:rFonts w:ascii="Times New Roman" w:hAnsi="Times New Roman" w:cs="Times New Roman"/>
          <w:sz w:val="24"/>
          <w:szCs w:val="24"/>
        </w:rPr>
        <w:t>its inhabitants were</w:t>
      </w:r>
      <w:r w:rsidR="005D36A9" w:rsidRPr="00A37EC8">
        <w:rPr>
          <w:rFonts w:ascii="Times New Roman" w:hAnsi="Times New Roman" w:cs="Times New Roman"/>
          <w:sz w:val="24"/>
          <w:szCs w:val="24"/>
        </w:rPr>
        <w:t xml:space="preserve"> attended </w:t>
      </w:r>
      <w:r w:rsidR="007362BC" w:rsidRPr="00A37EC8">
        <w:rPr>
          <w:rFonts w:ascii="Times New Roman" w:hAnsi="Times New Roman" w:cs="Times New Roman"/>
          <w:sz w:val="24"/>
          <w:szCs w:val="24"/>
        </w:rPr>
        <w:t>in the same way</w:t>
      </w:r>
      <w:r w:rsidR="005D36A9" w:rsidRPr="00A37EC8">
        <w:rPr>
          <w:rFonts w:ascii="Times New Roman" w:hAnsi="Times New Roman" w:cs="Times New Roman"/>
          <w:sz w:val="24"/>
          <w:szCs w:val="24"/>
        </w:rPr>
        <w:t xml:space="preserve"> as the specimens in the breeding experiment</w:t>
      </w:r>
      <w:r w:rsidR="007362BC" w:rsidRPr="00A37EC8">
        <w:rPr>
          <w:rFonts w:ascii="Times New Roman" w:hAnsi="Times New Roman" w:cs="Times New Roman"/>
          <w:sz w:val="24"/>
          <w:szCs w:val="24"/>
        </w:rPr>
        <w:t xml:space="preserve"> (regular water spray and meat replaced </w:t>
      </w:r>
      <w:r>
        <w:rPr>
          <w:rFonts w:ascii="Times New Roman" w:hAnsi="Times New Roman" w:cs="Times New Roman"/>
          <w:sz w:val="24"/>
          <w:szCs w:val="24"/>
        </w:rPr>
        <w:t>to prevent</w:t>
      </w:r>
      <w:r w:rsidR="007362BC" w:rsidRPr="00A37EC8">
        <w:rPr>
          <w:rFonts w:ascii="Times New Roman" w:hAnsi="Times New Roman" w:cs="Times New Roman"/>
          <w:sz w:val="24"/>
          <w:szCs w:val="24"/>
        </w:rPr>
        <w:t xml:space="preserve"> fungal growth)</w:t>
      </w:r>
      <w:r w:rsidR="005D36A9" w:rsidRPr="00A37EC8">
        <w:rPr>
          <w:rFonts w:ascii="Times New Roman" w:hAnsi="Times New Roman" w:cs="Times New Roman"/>
          <w:sz w:val="24"/>
          <w:szCs w:val="24"/>
        </w:rPr>
        <w:t>.</w:t>
      </w:r>
    </w:p>
    <w:p w14:paraId="3D3E795E" w14:textId="2D7C72B1" w:rsidR="00840C62" w:rsidRPr="00A37EC8" w:rsidRDefault="00145ED0" w:rsidP="00E76620">
      <w:pPr>
        <w:rPr>
          <w:rFonts w:ascii="Times New Roman" w:hAnsi="Times New Roman" w:cs="Times New Roman"/>
          <w:sz w:val="24"/>
          <w:szCs w:val="24"/>
        </w:rPr>
      </w:pPr>
      <w:r w:rsidRPr="00A37EC8">
        <w:rPr>
          <w:rFonts w:ascii="Times New Roman" w:hAnsi="Times New Roman" w:cs="Times New Roman"/>
          <w:sz w:val="24"/>
          <w:szCs w:val="24"/>
        </w:rPr>
        <w:t xml:space="preserve">In </w:t>
      </w:r>
      <w:r w:rsidR="000F4F2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breeding experiment</w:t>
      </w:r>
      <w:r w:rsidR="00040367">
        <w:rPr>
          <w:rFonts w:ascii="Times New Roman" w:hAnsi="Times New Roman" w:cs="Times New Roman"/>
          <w:sz w:val="24"/>
          <w:szCs w:val="24"/>
        </w:rPr>
        <w:t>,</w:t>
      </w:r>
      <w:r w:rsidRPr="00A37EC8">
        <w:rPr>
          <w:rFonts w:ascii="Times New Roman" w:hAnsi="Times New Roman" w:cs="Times New Roman"/>
          <w:sz w:val="24"/>
          <w:szCs w:val="24"/>
        </w:rPr>
        <w:t xml:space="preserve"> </w:t>
      </w:r>
      <w:r w:rsidR="00040367">
        <w:rPr>
          <w:rFonts w:ascii="Times New Roman" w:hAnsi="Times New Roman" w:cs="Times New Roman"/>
          <w:sz w:val="24"/>
          <w:szCs w:val="24"/>
        </w:rPr>
        <w:t>the</w:t>
      </w:r>
      <w:r w:rsidR="00252FA9" w:rsidRPr="00A37EC8">
        <w:rPr>
          <w:rFonts w:ascii="Times New Roman" w:hAnsi="Times New Roman" w:cs="Times New Roman"/>
          <w:sz w:val="24"/>
          <w:szCs w:val="24"/>
        </w:rPr>
        <w:t xml:space="preserve"> method of handling eggs and first instar </w:t>
      </w:r>
      <w:r w:rsidR="00040367">
        <w:rPr>
          <w:rFonts w:ascii="Times New Roman" w:hAnsi="Times New Roman" w:cs="Times New Roman"/>
          <w:sz w:val="24"/>
          <w:szCs w:val="24"/>
        </w:rPr>
        <w:t xml:space="preserve">was changed slightly </w:t>
      </w:r>
      <w:r w:rsidR="00840C62" w:rsidRPr="00A37EC8">
        <w:rPr>
          <w:rFonts w:ascii="Times New Roman" w:hAnsi="Times New Roman" w:cs="Times New Roman"/>
          <w:sz w:val="24"/>
          <w:szCs w:val="24"/>
        </w:rPr>
        <w:t xml:space="preserve">between the years to improve </w:t>
      </w:r>
      <w:r w:rsidR="00040367">
        <w:rPr>
          <w:rFonts w:ascii="Times New Roman" w:hAnsi="Times New Roman" w:cs="Times New Roman"/>
          <w:sz w:val="24"/>
          <w:szCs w:val="24"/>
        </w:rPr>
        <w:t xml:space="preserve">the </w:t>
      </w:r>
      <w:r w:rsidR="00840C62" w:rsidRPr="00A37EC8">
        <w:rPr>
          <w:rFonts w:ascii="Times New Roman" w:hAnsi="Times New Roman" w:cs="Times New Roman"/>
          <w:sz w:val="24"/>
          <w:szCs w:val="24"/>
        </w:rPr>
        <w:t>accuracy of observations. During the first year of experiment (2012)</w:t>
      </w:r>
      <w:r w:rsidR="00040367">
        <w:rPr>
          <w:rFonts w:ascii="Times New Roman" w:hAnsi="Times New Roman" w:cs="Times New Roman"/>
          <w:sz w:val="24"/>
          <w:szCs w:val="24"/>
        </w:rPr>
        <w:t>,</w:t>
      </w:r>
      <w:r w:rsidR="00840C62" w:rsidRPr="00A37EC8">
        <w:rPr>
          <w:rFonts w:ascii="Times New Roman" w:hAnsi="Times New Roman" w:cs="Times New Roman"/>
          <w:sz w:val="24"/>
          <w:szCs w:val="24"/>
        </w:rPr>
        <w:t xml:space="preserve"> dishes </w:t>
      </w:r>
      <w:r w:rsidR="00040367">
        <w:rPr>
          <w:rFonts w:ascii="Times New Roman" w:hAnsi="Times New Roman" w:cs="Times New Roman"/>
          <w:sz w:val="24"/>
          <w:szCs w:val="24"/>
        </w:rPr>
        <w:t xml:space="preserve">were searched </w:t>
      </w:r>
      <w:r w:rsidR="00840C62" w:rsidRPr="00A37EC8">
        <w:rPr>
          <w:rFonts w:ascii="Times New Roman" w:hAnsi="Times New Roman" w:cs="Times New Roman"/>
          <w:sz w:val="24"/>
          <w:szCs w:val="24"/>
        </w:rPr>
        <w:t xml:space="preserve">for eggs </w:t>
      </w:r>
      <w:r w:rsidR="00040367">
        <w:rPr>
          <w:rFonts w:ascii="Times New Roman" w:hAnsi="Times New Roman" w:cs="Times New Roman"/>
          <w:sz w:val="24"/>
          <w:szCs w:val="24"/>
        </w:rPr>
        <w:t>which</w:t>
      </w:r>
      <w:r w:rsidR="00840C62" w:rsidRPr="00A37EC8">
        <w:rPr>
          <w:rFonts w:ascii="Times New Roman" w:hAnsi="Times New Roman" w:cs="Times New Roman"/>
          <w:sz w:val="24"/>
          <w:szCs w:val="24"/>
        </w:rPr>
        <w:t xml:space="preserve"> we</w:t>
      </w:r>
      <w:r w:rsidR="00040367">
        <w:rPr>
          <w:rFonts w:ascii="Times New Roman" w:hAnsi="Times New Roman" w:cs="Times New Roman"/>
          <w:sz w:val="24"/>
          <w:szCs w:val="24"/>
        </w:rPr>
        <w:t>re</w:t>
      </w:r>
      <w:r w:rsidR="00840C62" w:rsidRPr="00A37EC8">
        <w:rPr>
          <w:rFonts w:ascii="Times New Roman" w:hAnsi="Times New Roman" w:cs="Times New Roman"/>
          <w:sz w:val="24"/>
          <w:szCs w:val="24"/>
        </w:rPr>
        <w:t xml:space="preserve"> transferred</w:t>
      </w:r>
      <w:r w:rsidR="00252FA9" w:rsidRPr="00A37EC8">
        <w:rPr>
          <w:rFonts w:ascii="Times New Roman" w:hAnsi="Times New Roman" w:cs="Times New Roman"/>
          <w:sz w:val="24"/>
          <w:szCs w:val="24"/>
        </w:rPr>
        <w:t xml:space="preserve"> individually to </w:t>
      </w:r>
      <w:r w:rsidR="00040367">
        <w:rPr>
          <w:rFonts w:ascii="Times New Roman" w:hAnsi="Times New Roman" w:cs="Times New Roman"/>
          <w:sz w:val="24"/>
          <w:szCs w:val="24"/>
        </w:rPr>
        <w:t xml:space="preserve">a </w:t>
      </w:r>
      <w:r w:rsidR="00252FA9" w:rsidRPr="00A37EC8">
        <w:rPr>
          <w:rFonts w:ascii="Times New Roman" w:hAnsi="Times New Roman" w:cs="Times New Roman"/>
          <w:sz w:val="24"/>
          <w:szCs w:val="24"/>
        </w:rPr>
        <w:t xml:space="preserve">separate dish. </w:t>
      </w:r>
      <w:r w:rsidR="00040367">
        <w:rPr>
          <w:rFonts w:ascii="Times New Roman" w:hAnsi="Times New Roman" w:cs="Times New Roman"/>
          <w:sz w:val="24"/>
          <w:szCs w:val="24"/>
        </w:rPr>
        <w:t>However, it was difficult to locate</w:t>
      </w:r>
      <w:r w:rsidR="00840C62" w:rsidRPr="00A37EC8">
        <w:rPr>
          <w:rFonts w:ascii="Times New Roman" w:hAnsi="Times New Roman" w:cs="Times New Roman"/>
          <w:sz w:val="24"/>
          <w:szCs w:val="24"/>
        </w:rPr>
        <w:t xml:space="preserve"> eggs of </w:t>
      </w:r>
      <w:r w:rsidR="00840C62" w:rsidRPr="00A37EC8">
        <w:rPr>
          <w:rFonts w:ascii="Times New Roman" w:hAnsi="Times New Roman" w:cs="Times New Roman"/>
          <w:i/>
          <w:sz w:val="24"/>
          <w:szCs w:val="24"/>
        </w:rPr>
        <w:t>S. watsoni</w:t>
      </w:r>
      <w:r w:rsidR="00840C62" w:rsidRPr="00A37EC8">
        <w:rPr>
          <w:rFonts w:ascii="Times New Roman" w:hAnsi="Times New Roman" w:cs="Times New Roman"/>
          <w:sz w:val="24"/>
          <w:szCs w:val="24"/>
        </w:rPr>
        <w:t xml:space="preserve"> </w:t>
      </w:r>
      <w:r w:rsidR="00040367">
        <w:rPr>
          <w:rFonts w:ascii="Times New Roman" w:hAnsi="Times New Roman" w:cs="Times New Roman"/>
          <w:sz w:val="24"/>
          <w:szCs w:val="24"/>
        </w:rPr>
        <w:t>as they were</w:t>
      </w:r>
      <w:r w:rsidR="00040367"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very small and adults tended to hide them in the substrate. </w:t>
      </w:r>
      <w:r w:rsidR="00040367">
        <w:rPr>
          <w:rFonts w:ascii="Times New Roman" w:hAnsi="Times New Roman" w:cs="Times New Roman"/>
          <w:sz w:val="24"/>
          <w:szCs w:val="24"/>
        </w:rPr>
        <w:t>Therefore, the</w:t>
      </w:r>
      <w:r w:rsidR="00840C62" w:rsidRPr="00A37EC8">
        <w:rPr>
          <w:rFonts w:ascii="Times New Roman" w:hAnsi="Times New Roman" w:cs="Times New Roman"/>
          <w:sz w:val="24"/>
          <w:szCs w:val="24"/>
        </w:rPr>
        <w:t xml:space="preserve"> estimation of egg </w:t>
      </w:r>
      <w:r w:rsidR="00506E63" w:rsidRPr="00A37EC8">
        <w:rPr>
          <w:rFonts w:ascii="Times New Roman" w:hAnsi="Times New Roman" w:cs="Times New Roman"/>
          <w:sz w:val="24"/>
          <w:szCs w:val="24"/>
        </w:rPr>
        <w:t xml:space="preserve">and L1 </w:t>
      </w:r>
      <w:r w:rsidR="00840C62" w:rsidRPr="00A37EC8">
        <w:rPr>
          <w:rFonts w:ascii="Times New Roman" w:hAnsi="Times New Roman" w:cs="Times New Roman"/>
          <w:sz w:val="24"/>
          <w:szCs w:val="24"/>
        </w:rPr>
        <w:t xml:space="preserve">development </w:t>
      </w:r>
      <w:r w:rsidR="00776C58" w:rsidRPr="00A37EC8">
        <w:rPr>
          <w:rFonts w:ascii="Times New Roman" w:hAnsi="Times New Roman" w:cs="Times New Roman"/>
          <w:sz w:val="24"/>
          <w:szCs w:val="24"/>
        </w:rPr>
        <w:t xml:space="preserve">for </w:t>
      </w:r>
      <w:r w:rsidR="00506E63" w:rsidRPr="00A37EC8">
        <w:rPr>
          <w:rFonts w:ascii="Times New Roman" w:hAnsi="Times New Roman" w:cs="Times New Roman"/>
          <w:sz w:val="24"/>
          <w:szCs w:val="24"/>
        </w:rPr>
        <w:t xml:space="preserve">the </w:t>
      </w:r>
      <w:r w:rsidR="00776C58" w:rsidRPr="00A37EC8">
        <w:rPr>
          <w:rFonts w:ascii="Times New Roman" w:hAnsi="Times New Roman" w:cs="Times New Roman"/>
          <w:sz w:val="24"/>
          <w:szCs w:val="24"/>
        </w:rPr>
        <w:t xml:space="preserve">first year </w:t>
      </w:r>
      <w:r w:rsidR="00506E63" w:rsidRPr="00A37EC8">
        <w:rPr>
          <w:rFonts w:ascii="Times New Roman" w:hAnsi="Times New Roman" w:cs="Times New Roman"/>
          <w:sz w:val="24"/>
          <w:szCs w:val="24"/>
        </w:rPr>
        <w:t>w</w:t>
      </w:r>
      <w:r w:rsidR="00040367">
        <w:rPr>
          <w:rFonts w:ascii="Times New Roman" w:hAnsi="Times New Roman" w:cs="Times New Roman"/>
          <w:sz w:val="24"/>
          <w:szCs w:val="24"/>
        </w:rPr>
        <w:t>as</w:t>
      </w:r>
      <w:r w:rsidR="00840C62" w:rsidRPr="00A37EC8">
        <w:rPr>
          <w:rFonts w:ascii="Times New Roman" w:hAnsi="Times New Roman" w:cs="Times New Roman"/>
          <w:sz w:val="24"/>
          <w:szCs w:val="24"/>
        </w:rPr>
        <w:t xml:space="preserve"> inconsistent</w:t>
      </w:r>
      <w:r w:rsidR="00040367">
        <w:rPr>
          <w:rFonts w:ascii="Times New Roman" w:hAnsi="Times New Roman" w:cs="Times New Roman"/>
          <w:sz w:val="24"/>
          <w:szCs w:val="24"/>
        </w:rPr>
        <w:t xml:space="preserve"> and was</w:t>
      </w:r>
      <w:r w:rsidR="00506E63" w:rsidRPr="00A37EC8">
        <w:rPr>
          <w:rFonts w:ascii="Times New Roman" w:hAnsi="Times New Roman" w:cs="Times New Roman"/>
          <w:sz w:val="24"/>
          <w:szCs w:val="24"/>
        </w:rPr>
        <w:t xml:space="preserve"> not use</w:t>
      </w:r>
      <w:r w:rsidR="00040367">
        <w:rPr>
          <w:rFonts w:ascii="Times New Roman" w:hAnsi="Times New Roman" w:cs="Times New Roman"/>
          <w:sz w:val="24"/>
          <w:szCs w:val="24"/>
        </w:rPr>
        <w:t>d</w:t>
      </w:r>
      <w:r w:rsidR="00506E63" w:rsidRPr="00A37EC8">
        <w:rPr>
          <w:rFonts w:ascii="Times New Roman" w:hAnsi="Times New Roman" w:cs="Times New Roman"/>
          <w:sz w:val="24"/>
          <w:szCs w:val="24"/>
        </w:rPr>
        <w:t xml:space="preserve"> </w:t>
      </w:r>
      <w:r w:rsidR="00040367">
        <w:rPr>
          <w:rFonts w:ascii="Times New Roman" w:hAnsi="Times New Roman" w:cs="Times New Roman"/>
          <w:sz w:val="24"/>
          <w:szCs w:val="24"/>
        </w:rPr>
        <w:t>in the</w:t>
      </w:r>
      <w:r w:rsidR="00A5335D" w:rsidRPr="00A37EC8">
        <w:rPr>
          <w:rFonts w:ascii="Times New Roman" w:hAnsi="Times New Roman" w:cs="Times New Roman"/>
          <w:sz w:val="24"/>
          <w:szCs w:val="24"/>
        </w:rPr>
        <w:t xml:space="preserve"> models</w:t>
      </w:r>
      <w:r w:rsidR="00840C62" w:rsidRPr="00A37EC8">
        <w:rPr>
          <w:rFonts w:ascii="Times New Roman" w:hAnsi="Times New Roman" w:cs="Times New Roman"/>
          <w:sz w:val="24"/>
          <w:szCs w:val="24"/>
        </w:rPr>
        <w:t xml:space="preserve">. </w:t>
      </w:r>
      <w:r w:rsidR="00E76620">
        <w:rPr>
          <w:rFonts w:ascii="Times New Roman" w:hAnsi="Times New Roman" w:cs="Times New Roman"/>
          <w:sz w:val="24"/>
          <w:szCs w:val="24"/>
        </w:rPr>
        <w:t xml:space="preserve">In the second year (2013), </w:t>
      </w:r>
      <w:r w:rsidR="00840C62" w:rsidRPr="00A37EC8">
        <w:rPr>
          <w:rFonts w:ascii="Times New Roman" w:hAnsi="Times New Roman" w:cs="Times New Roman"/>
          <w:sz w:val="24"/>
          <w:szCs w:val="24"/>
        </w:rPr>
        <w:t xml:space="preserve">the </w:t>
      </w:r>
      <w:r w:rsidR="00E76620">
        <w:rPr>
          <w:rFonts w:ascii="Times New Roman" w:hAnsi="Times New Roman" w:cs="Times New Roman"/>
          <w:sz w:val="24"/>
          <w:szCs w:val="24"/>
        </w:rPr>
        <w:t>entire</w:t>
      </w:r>
      <w:r w:rsidR="00E76620"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breeding group </w:t>
      </w:r>
      <w:r w:rsidR="00E76620">
        <w:rPr>
          <w:rFonts w:ascii="Times New Roman" w:hAnsi="Times New Roman" w:cs="Times New Roman"/>
          <w:sz w:val="24"/>
          <w:szCs w:val="24"/>
        </w:rPr>
        <w:t xml:space="preserve">was transferred </w:t>
      </w:r>
      <w:r w:rsidR="00840C62" w:rsidRPr="00A37EC8">
        <w:rPr>
          <w:rFonts w:ascii="Times New Roman" w:hAnsi="Times New Roman" w:cs="Times New Roman"/>
          <w:sz w:val="24"/>
          <w:szCs w:val="24"/>
        </w:rPr>
        <w:t xml:space="preserve">to a new Petri dish every day. The old dishes were marked and kept in the same </w:t>
      </w:r>
      <w:r w:rsidR="00EE1A28">
        <w:rPr>
          <w:rFonts w:ascii="Times New Roman" w:hAnsi="Times New Roman" w:cs="Times New Roman"/>
          <w:sz w:val="24"/>
          <w:szCs w:val="24"/>
        </w:rPr>
        <w:t>climate</w:t>
      </w:r>
      <w:r w:rsidR="00840C62" w:rsidRPr="00A37EC8">
        <w:rPr>
          <w:rFonts w:ascii="Times New Roman" w:hAnsi="Times New Roman" w:cs="Times New Roman"/>
          <w:sz w:val="24"/>
          <w:szCs w:val="24"/>
        </w:rPr>
        <w:t xml:space="preserve"> chamber as </w:t>
      </w:r>
      <w:r w:rsidR="000F4F2E" w:rsidRPr="00A37EC8">
        <w:rPr>
          <w:rFonts w:ascii="Times New Roman" w:hAnsi="Times New Roman" w:cs="Times New Roman"/>
          <w:sz w:val="24"/>
          <w:szCs w:val="24"/>
        </w:rPr>
        <w:t xml:space="preserve">the </w:t>
      </w:r>
      <w:r w:rsidR="00840C62" w:rsidRPr="00A37EC8">
        <w:rPr>
          <w:rFonts w:ascii="Times New Roman" w:hAnsi="Times New Roman" w:cs="Times New Roman"/>
          <w:sz w:val="24"/>
          <w:szCs w:val="24"/>
        </w:rPr>
        <w:t xml:space="preserve">parents. </w:t>
      </w:r>
      <w:r w:rsidR="00E76620">
        <w:rPr>
          <w:rFonts w:ascii="Times New Roman" w:hAnsi="Times New Roman" w:cs="Times New Roman"/>
          <w:sz w:val="24"/>
          <w:szCs w:val="24"/>
        </w:rPr>
        <w:t>Dishes were checked</w:t>
      </w:r>
      <w:r w:rsidR="00840C62" w:rsidRPr="00A37EC8">
        <w:rPr>
          <w:rFonts w:ascii="Times New Roman" w:hAnsi="Times New Roman" w:cs="Times New Roman"/>
          <w:sz w:val="24"/>
          <w:szCs w:val="24"/>
        </w:rPr>
        <w:t xml:space="preserve"> every day for emergence of the first instar larvae</w:t>
      </w:r>
      <w:r w:rsidR="00776C58" w:rsidRPr="00A37EC8">
        <w:rPr>
          <w:rFonts w:ascii="Times New Roman" w:hAnsi="Times New Roman" w:cs="Times New Roman"/>
          <w:sz w:val="24"/>
          <w:szCs w:val="24"/>
        </w:rPr>
        <w:t xml:space="preserve"> that were further separated into their own dishes</w:t>
      </w:r>
      <w:r w:rsidR="00AB41D8">
        <w:rPr>
          <w:rFonts w:ascii="Times New Roman" w:hAnsi="Times New Roman" w:cs="Times New Roman"/>
          <w:sz w:val="24"/>
          <w:szCs w:val="24"/>
        </w:rPr>
        <w:t xml:space="preserve"> so th</w:t>
      </w:r>
      <w:r w:rsidR="00E76620">
        <w:rPr>
          <w:rFonts w:ascii="Times New Roman" w:hAnsi="Times New Roman" w:cs="Times New Roman"/>
          <w:sz w:val="24"/>
          <w:szCs w:val="24"/>
        </w:rPr>
        <w:t>at</w:t>
      </w:r>
      <w:r w:rsidR="00AB41D8">
        <w:rPr>
          <w:rFonts w:ascii="Times New Roman" w:hAnsi="Times New Roman" w:cs="Times New Roman"/>
          <w:sz w:val="24"/>
          <w:szCs w:val="24"/>
        </w:rPr>
        <w:t xml:space="preserve"> individual development could be observed</w:t>
      </w:r>
      <w:r w:rsidR="00840C62" w:rsidRPr="00A37EC8">
        <w:rPr>
          <w:rFonts w:ascii="Times New Roman" w:hAnsi="Times New Roman" w:cs="Times New Roman"/>
          <w:sz w:val="24"/>
          <w:szCs w:val="24"/>
        </w:rPr>
        <w:t xml:space="preserve">. </w:t>
      </w:r>
      <w:r w:rsidR="007502D1" w:rsidRPr="00A37EC8">
        <w:rPr>
          <w:rFonts w:ascii="Times New Roman" w:hAnsi="Times New Roman" w:cs="Times New Roman"/>
          <w:sz w:val="24"/>
          <w:szCs w:val="24"/>
        </w:rPr>
        <w:t>T</w:t>
      </w:r>
      <w:r w:rsidR="000F4F2E" w:rsidRPr="00A37EC8">
        <w:rPr>
          <w:rFonts w:ascii="Times New Roman" w:hAnsi="Times New Roman" w:cs="Times New Roman"/>
          <w:sz w:val="24"/>
          <w:szCs w:val="24"/>
        </w:rPr>
        <w:t>he t</w:t>
      </w:r>
      <w:r w:rsidR="007502D1" w:rsidRPr="00A37EC8">
        <w:rPr>
          <w:rFonts w:ascii="Times New Roman" w:hAnsi="Times New Roman" w:cs="Times New Roman"/>
          <w:sz w:val="24"/>
          <w:szCs w:val="24"/>
        </w:rPr>
        <w:t xml:space="preserve">ime when the eggs were laid </w:t>
      </w:r>
      <w:r w:rsidR="00252FA9" w:rsidRPr="00A37EC8">
        <w:rPr>
          <w:rFonts w:ascii="Times New Roman" w:hAnsi="Times New Roman" w:cs="Times New Roman"/>
          <w:sz w:val="24"/>
          <w:szCs w:val="24"/>
        </w:rPr>
        <w:t xml:space="preserve">was estimated as a </w:t>
      </w:r>
      <w:r w:rsidR="001F2E57" w:rsidRPr="00A37EC8">
        <w:rPr>
          <w:rFonts w:ascii="Times New Roman" w:hAnsi="Times New Roman" w:cs="Times New Roman"/>
          <w:sz w:val="24"/>
          <w:szCs w:val="24"/>
        </w:rPr>
        <w:t>half-</w:t>
      </w:r>
      <w:r w:rsidR="00252FA9" w:rsidRPr="00A37EC8">
        <w:rPr>
          <w:rFonts w:ascii="Times New Roman" w:hAnsi="Times New Roman" w:cs="Times New Roman"/>
          <w:sz w:val="24"/>
          <w:szCs w:val="24"/>
        </w:rPr>
        <w:t>time between the transfers of the breeding group.</w:t>
      </w:r>
    </w:p>
    <w:p w14:paraId="719DBB25" w14:textId="6CD2D2A8" w:rsidR="00EE1A28" w:rsidRPr="00A37EC8" w:rsidDel="00EE1A28" w:rsidRDefault="00151A2E" w:rsidP="00EE1A28">
      <w:pPr>
        <w:rPr>
          <w:rFonts w:ascii="Times New Roman" w:hAnsi="Times New Roman" w:cs="Times New Roman"/>
          <w:sz w:val="24"/>
          <w:szCs w:val="24"/>
        </w:rPr>
      </w:pPr>
      <w:r>
        <w:rPr>
          <w:rFonts w:ascii="Times New Roman" w:hAnsi="Times New Roman" w:cs="Times New Roman"/>
          <w:sz w:val="24"/>
          <w:szCs w:val="24"/>
        </w:rPr>
        <w:lastRenderedPageBreak/>
        <w:t>L</w:t>
      </w:r>
      <w:r w:rsidR="00131F3E" w:rsidRPr="00A37EC8">
        <w:rPr>
          <w:rFonts w:ascii="Times New Roman" w:hAnsi="Times New Roman" w:cs="Times New Roman"/>
          <w:sz w:val="24"/>
          <w:szCs w:val="24"/>
        </w:rPr>
        <w:t>arva</w:t>
      </w:r>
      <w:r>
        <w:rPr>
          <w:rFonts w:ascii="Times New Roman" w:hAnsi="Times New Roman" w:cs="Times New Roman"/>
          <w:sz w:val="24"/>
          <w:szCs w:val="24"/>
        </w:rPr>
        <w:t>e</w:t>
      </w:r>
      <w:r w:rsidR="00840C62" w:rsidRPr="00A37EC8">
        <w:rPr>
          <w:rFonts w:ascii="Times New Roman" w:hAnsi="Times New Roman" w:cs="Times New Roman"/>
          <w:sz w:val="24"/>
          <w:szCs w:val="24"/>
        </w:rPr>
        <w:t xml:space="preserve"> </w:t>
      </w:r>
      <w:r w:rsidR="004408F5" w:rsidRPr="00A37EC8">
        <w:rPr>
          <w:rFonts w:ascii="Times New Roman" w:hAnsi="Times New Roman" w:cs="Times New Roman"/>
          <w:sz w:val="24"/>
          <w:szCs w:val="24"/>
        </w:rPr>
        <w:t xml:space="preserve">from the </w:t>
      </w:r>
      <w:r w:rsidR="00131F3E" w:rsidRPr="00A37EC8">
        <w:rPr>
          <w:rFonts w:ascii="Times New Roman" w:hAnsi="Times New Roman" w:cs="Times New Roman"/>
          <w:sz w:val="24"/>
          <w:szCs w:val="24"/>
        </w:rPr>
        <w:t xml:space="preserve">second year </w:t>
      </w:r>
      <w:r w:rsidR="00281109" w:rsidRPr="00A37EC8">
        <w:rPr>
          <w:rFonts w:ascii="Times New Roman" w:hAnsi="Times New Roman" w:cs="Times New Roman"/>
          <w:sz w:val="24"/>
          <w:szCs w:val="24"/>
        </w:rPr>
        <w:t xml:space="preserve">(2013) </w:t>
      </w:r>
      <w:r w:rsidR="004408F5" w:rsidRPr="00A37EC8">
        <w:rPr>
          <w:rFonts w:ascii="Times New Roman" w:hAnsi="Times New Roman" w:cs="Times New Roman"/>
          <w:sz w:val="24"/>
          <w:szCs w:val="24"/>
        </w:rPr>
        <w:t xml:space="preserve">breeding </w:t>
      </w:r>
      <w:r w:rsidR="00145ED0" w:rsidRPr="00A37EC8">
        <w:rPr>
          <w:rFonts w:ascii="Times New Roman" w:hAnsi="Times New Roman" w:cs="Times New Roman"/>
          <w:sz w:val="24"/>
          <w:szCs w:val="24"/>
        </w:rPr>
        <w:t>experiment</w:t>
      </w:r>
      <w:r w:rsidR="004408F5" w:rsidRPr="00A37EC8">
        <w:rPr>
          <w:rFonts w:ascii="Times New Roman" w:hAnsi="Times New Roman" w:cs="Times New Roman"/>
          <w:sz w:val="24"/>
          <w:szCs w:val="24"/>
        </w:rPr>
        <w:t xml:space="preserve"> </w:t>
      </w:r>
      <w:r w:rsidR="00131F3E" w:rsidRPr="00A37EC8">
        <w:rPr>
          <w:rFonts w:ascii="Times New Roman" w:hAnsi="Times New Roman" w:cs="Times New Roman"/>
          <w:sz w:val="24"/>
          <w:szCs w:val="24"/>
        </w:rPr>
        <w:t>w</w:t>
      </w:r>
      <w:r>
        <w:rPr>
          <w:rFonts w:ascii="Times New Roman" w:hAnsi="Times New Roman" w:cs="Times New Roman"/>
          <w:sz w:val="24"/>
          <w:szCs w:val="24"/>
        </w:rPr>
        <w:t>ere</w:t>
      </w:r>
      <w:r w:rsidR="00840C62" w:rsidRPr="00A37EC8">
        <w:rPr>
          <w:rFonts w:ascii="Times New Roman" w:hAnsi="Times New Roman" w:cs="Times New Roman"/>
          <w:sz w:val="24"/>
          <w:szCs w:val="24"/>
        </w:rPr>
        <w:t xml:space="preserve"> photographed </w:t>
      </w:r>
      <w:r w:rsidR="00131F3E" w:rsidRPr="00A37EC8">
        <w:rPr>
          <w:rFonts w:ascii="Times New Roman" w:hAnsi="Times New Roman" w:cs="Times New Roman"/>
          <w:sz w:val="24"/>
          <w:szCs w:val="24"/>
        </w:rPr>
        <w:t xml:space="preserve">every day, starting with </w:t>
      </w:r>
      <w:r w:rsidR="001F1631" w:rsidRPr="00A37EC8">
        <w:rPr>
          <w:rFonts w:ascii="Times New Roman" w:hAnsi="Times New Roman" w:cs="Times New Roman"/>
          <w:sz w:val="24"/>
          <w:szCs w:val="24"/>
        </w:rPr>
        <w:t xml:space="preserve">their </w:t>
      </w:r>
      <w:r w:rsidR="00DA3518" w:rsidRPr="00A37EC8">
        <w:rPr>
          <w:rFonts w:ascii="Times New Roman" w:hAnsi="Times New Roman" w:cs="Times New Roman"/>
          <w:sz w:val="24"/>
          <w:szCs w:val="24"/>
        </w:rPr>
        <w:t>occurrence as the first instar larvae</w:t>
      </w:r>
      <w:r w:rsidR="00840C62" w:rsidRPr="00A37EC8">
        <w:rPr>
          <w:rFonts w:ascii="Times New Roman" w:hAnsi="Times New Roman" w:cs="Times New Roman"/>
          <w:sz w:val="24"/>
          <w:szCs w:val="24"/>
        </w:rPr>
        <w:t xml:space="preserve"> until pupation</w:t>
      </w:r>
      <w:r w:rsidR="008014CD" w:rsidRPr="00A37EC8">
        <w:rPr>
          <w:rFonts w:ascii="Times New Roman" w:hAnsi="Times New Roman" w:cs="Times New Roman"/>
          <w:sz w:val="24"/>
          <w:szCs w:val="24"/>
        </w:rPr>
        <w:t>. In this way</w:t>
      </w:r>
      <w:r w:rsidR="00EE1A28">
        <w:rPr>
          <w:rFonts w:ascii="Times New Roman" w:hAnsi="Times New Roman" w:cs="Times New Roman"/>
          <w:sz w:val="24"/>
          <w:szCs w:val="24"/>
        </w:rPr>
        <w:t>,</w:t>
      </w:r>
      <w:r w:rsidR="008014CD" w:rsidRPr="00A37EC8">
        <w:rPr>
          <w:rFonts w:ascii="Times New Roman" w:hAnsi="Times New Roman" w:cs="Times New Roman"/>
          <w:sz w:val="24"/>
          <w:szCs w:val="24"/>
        </w:rPr>
        <w:t xml:space="preserve"> </w:t>
      </w:r>
      <w:del w:id="12" w:author="Jakubec Pavel" w:date="2016-01-07T12:45:00Z">
        <w:r w:rsidR="008014CD" w:rsidRPr="00A37EC8" w:rsidDel="006356D2">
          <w:rPr>
            <w:rFonts w:ascii="Times New Roman" w:hAnsi="Times New Roman" w:cs="Times New Roman"/>
            <w:sz w:val="24"/>
            <w:szCs w:val="24"/>
          </w:rPr>
          <w:delText xml:space="preserve"> </w:delText>
        </w:r>
      </w:del>
      <w:r w:rsidR="00840C62" w:rsidRPr="00A37EC8">
        <w:rPr>
          <w:rFonts w:ascii="Times New Roman" w:hAnsi="Times New Roman" w:cs="Times New Roman"/>
          <w:sz w:val="24"/>
          <w:szCs w:val="24"/>
        </w:rPr>
        <w:t xml:space="preserve">morphological changes </w:t>
      </w:r>
      <w:r w:rsidR="00EE1A28">
        <w:rPr>
          <w:rFonts w:ascii="Times New Roman" w:hAnsi="Times New Roman" w:cs="Times New Roman"/>
          <w:sz w:val="24"/>
          <w:szCs w:val="24"/>
        </w:rPr>
        <w:t xml:space="preserve">were continuously documented </w:t>
      </w:r>
      <w:r w:rsidR="00840C62" w:rsidRPr="00A37EC8">
        <w:rPr>
          <w:rFonts w:ascii="Times New Roman" w:hAnsi="Times New Roman" w:cs="Times New Roman"/>
          <w:sz w:val="24"/>
          <w:szCs w:val="24"/>
        </w:rPr>
        <w:t xml:space="preserve">during </w:t>
      </w:r>
      <w:r w:rsidR="004408F5" w:rsidRPr="00A37EC8">
        <w:rPr>
          <w:rFonts w:ascii="Times New Roman" w:hAnsi="Times New Roman" w:cs="Times New Roman"/>
          <w:sz w:val="24"/>
          <w:szCs w:val="24"/>
        </w:rPr>
        <w:t>their</w:t>
      </w:r>
      <w:r w:rsidR="00840C62" w:rsidRPr="00A37EC8">
        <w:rPr>
          <w:rFonts w:ascii="Times New Roman" w:hAnsi="Times New Roman" w:cs="Times New Roman"/>
          <w:sz w:val="24"/>
          <w:szCs w:val="24"/>
        </w:rPr>
        <w:t xml:space="preserve"> development. </w:t>
      </w:r>
      <w:r w:rsidR="00EE1A28">
        <w:rPr>
          <w:rFonts w:ascii="Times New Roman" w:hAnsi="Times New Roman" w:cs="Times New Roman"/>
          <w:sz w:val="24"/>
          <w:szCs w:val="24"/>
        </w:rPr>
        <w:t>To do this,</w:t>
      </w:r>
      <w:r w:rsidR="0056364C">
        <w:rPr>
          <w:rFonts w:ascii="Times New Roman" w:hAnsi="Times New Roman" w:cs="Times New Roman"/>
          <w:sz w:val="24"/>
          <w:szCs w:val="24"/>
        </w:rPr>
        <w:t xml:space="preserve"> the Petri dish </w:t>
      </w:r>
      <w:r w:rsidR="00EE1A28">
        <w:rPr>
          <w:rFonts w:ascii="Times New Roman" w:hAnsi="Times New Roman" w:cs="Times New Roman"/>
          <w:sz w:val="24"/>
          <w:szCs w:val="24"/>
        </w:rPr>
        <w:t xml:space="preserve">was removed </w:t>
      </w:r>
      <w:r w:rsidR="0056364C">
        <w:rPr>
          <w:rFonts w:ascii="Times New Roman" w:hAnsi="Times New Roman" w:cs="Times New Roman"/>
          <w:sz w:val="24"/>
          <w:szCs w:val="24"/>
        </w:rPr>
        <w:t>from the climat</w:t>
      </w:r>
      <w:r w:rsidR="00EE1A28">
        <w:rPr>
          <w:rFonts w:ascii="Times New Roman" w:hAnsi="Times New Roman" w:cs="Times New Roman"/>
          <w:sz w:val="24"/>
          <w:szCs w:val="24"/>
        </w:rPr>
        <w:t>e</w:t>
      </w:r>
      <w:r w:rsidR="0056364C">
        <w:rPr>
          <w:rFonts w:ascii="Times New Roman" w:hAnsi="Times New Roman" w:cs="Times New Roman"/>
          <w:sz w:val="24"/>
          <w:szCs w:val="24"/>
        </w:rPr>
        <w:t xml:space="preserve"> chamber </w:t>
      </w:r>
      <w:r w:rsidR="00EE1A28">
        <w:rPr>
          <w:rFonts w:ascii="Times New Roman" w:hAnsi="Times New Roman" w:cs="Times New Roman"/>
          <w:sz w:val="24"/>
          <w:szCs w:val="24"/>
        </w:rPr>
        <w:t>and was</w:t>
      </w:r>
      <w:r w:rsidR="0056364C">
        <w:rPr>
          <w:rFonts w:ascii="Times New Roman" w:hAnsi="Times New Roman" w:cs="Times New Roman"/>
          <w:sz w:val="24"/>
          <w:szCs w:val="24"/>
        </w:rPr>
        <w:t xml:space="preserve"> place</w:t>
      </w:r>
      <w:r w:rsidR="00AB41D8">
        <w:rPr>
          <w:rFonts w:ascii="Times New Roman" w:hAnsi="Times New Roman" w:cs="Times New Roman"/>
          <w:sz w:val="24"/>
          <w:szCs w:val="24"/>
        </w:rPr>
        <w:t>d</w:t>
      </w:r>
      <w:r w:rsidR="0056364C">
        <w:rPr>
          <w:rFonts w:ascii="Times New Roman" w:hAnsi="Times New Roman" w:cs="Times New Roman"/>
          <w:sz w:val="24"/>
          <w:szCs w:val="24"/>
        </w:rPr>
        <w:t xml:space="preserve"> under the stereoscopic microscop</w:t>
      </w:r>
      <w:r w:rsidR="001A56DD">
        <w:rPr>
          <w:rFonts w:ascii="Times New Roman" w:hAnsi="Times New Roman" w:cs="Times New Roman"/>
          <w:sz w:val="24"/>
          <w:szCs w:val="24"/>
        </w:rPr>
        <w:t xml:space="preserve">e </w:t>
      </w:r>
      <w:r w:rsidR="00EE1A28">
        <w:rPr>
          <w:rFonts w:ascii="Times New Roman" w:hAnsi="Times New Roman" w:cs="Times New Roman"/>
          <w:sz w:val="24"/>
          <w:szCs w:val="24"/>
        </w:rPr>
        <w:t>to</w:t>
      </w:r>
      <w:r w:rsidR="001A56DD">
        <w:rPr>
          <w:rFonts w:ascii="Times New Roman" w:hAnsi="Times New Roman" w:cs="Times New Roman"/>
          <w:sz w:val="24"/>
          <w:szCs w:val="24"/>
        </w:rPr>
        <w:t xml:space="preserve"> locate the larva</w:t>
      </w:r>
      <w:r w:rsidR="00EE1A28">
        <w:rPr>
          <w:rFonts w:ascii="Times New Roman" w:hAnsi="Times New Roman" w:cs="Times New Roman"/>
          <w:sz w:val="24"/>
          <w:szCs w:val="24"/>
        </w:rPr>
        <w:t>, which</w:t>
      </w:r>
      <w:r w:rsidR="001A56DD">
        <w:rPr>
          <w:rFonts w:ascii="Times New Roman" w:hAnsi="Times New Roman" w:cs="Times New Roman"/>
          <w:sz w:val="24"/>
          <w:szCs w:val="24"/>
        </w:rPr>
        <w:t xml:space="preserve"> tended to stay</w:t>
      </w:r>
      <w:r w:rsidR="00AB41D8">
        <w:rPr>
          <w:rFonts w:ascii="Times New Roman" w:hAnsi="Times New Roman" w:cs="Times New Roman"/>
          <w:sz w:val="24"/>
          <w:szCs w:val="24"/>
        </w:rPr>
        <w:t xml:space="preserve"> </w:t>
      </w:r>
      <w:r w:rsidR="00EE1A28">
        <w:rPr>
          <w:rFonts w:ascii="Times New Roman" w:hAnsi="Times New Roman" w:cs="Times New Roman"/>
          <w:sz w:val="24"/>
          <w:szCs w:val="24"/>
        </w:rPr>
        <w:t>near</w:t>
      </w:r>
      <w:r w:rsidR="00AB41D8">
        <w:rPr>
          <w:rFonts w:ascii="Times New Roman" w:hAnsi="Times New Roman" w:cs="Times New Roman"/>
          <w:sz w:val="24"/>
          <w:szCs w:val="24"/>
        </w:rPr>
        <w:t xml:space="preserve"> the food source</w:t>
      </w:r>
      <w:r w:rsidR="0056364C">
        <w:rPr>
          <w:rFonts w:ascii="Times New Roman" w:hAnsi="Times New Roman" w:cs="Times New Roman"/>
          <w:sz w:val="24"/>
          <w:szCs w:val="24"/>
        </w:rPr>
        <w:t>.</w:t>
      </w:r>
      <w:r w:rsidR="00AB41D8">
        <w:rPr>
          <w:rFonts w:ascii="Times New Roman" w:hAnsi="Times New Roman" w:cs="Times New Roman"/>
          <w:sz w:val="24"/>
          <w:szCs w:val="24"/>
        </w:rPr>
        <w:t xml:space="preserve"> The larva was transferred with </w:t>
      </w:r>
      <w:r w:rsidR="00EE1A28">
        <w:rPr>
          <w:rFonts w:ascii="Times New Roman" w:hAnsi="Times New Roman" w:cs="Times New Roman"/>
          <w:sz w:val="24"/>
          <w:szCs w:val="24"/>
        </w:rPr>
        <w:t xml:space="preserve">a </w:t>
      </w:r>
      <w:r w:rsidR="00AB41D8">
        <w:rPr>
          <w:rFonts w:ascii="Times New Roman" w:hAnsi="Times New Roman" w:cs="Times New Roman"/>
          <w:sz w:val="24"/>
          <w:szCs w:val="24"/>
        </w:rPr>
        <w:t xml:space="preserve">fine brush </w:t>
      </w:r>
      <w:r w:rsidR="00EE1A28">
        <w:rPr>
          <w:rFonts w:ascii="Times New Roman" w:hAnsi="Times New Roman" w:cs="Times New Roman"/>
          <w:sz w:val="24"/>
          <w:szCs w:val="24"/>
        </w:rPr>
        <w:t>to a</w:t>
      </w:r>
      <w:r w:rsidR="00AB41D8">
        <w:rPr>
          <w:rFonts w:ascii="Times New Roman" w:hAnsi="Times New Roman" w:cs="Times New Roman"/>
          <w:sz w:val="24"/>
          <w:szCs w:val="24"/>
        </w:rPr>
        <w:t xml:space="preserve"> white sheet of paper and photographed.</w:t>
      </w:r>
      <w:r w:rsidR="0030710B">
        <w:rPr>
          <w:rFonts w:ascii="Times New Roman" w:hAnsi="Times New Roman" w:cs="Times New Roman"/>
          <w:sz w:val="24"/>
          <w:szCs w:val="24"/>
        </w:rPr>
        <w:t xml:space="preserve"> Once </w:t>
      </w:r>
      <w:r w:rsidR="00EE1A28">
        <w:rPr>
          <w:rFonts w:ascii="Times New Roman" w:hAnsi="Times New Roman" w:cs="Times New Roman"/>
          <w:sz w:val="24"/>
          <w:szCs w:val="24"/>
        </w:rPr>
        <w:t>a</w:t>
      </w:r>
      <w:r w:rsidR="0030710B">
        <w:rPr>
          <w:rFonts w:ascii="Times New Roman" w:hAnsi="Times New Roman" w:cs="Times New Roman"/>
          <w:sz w:val="24"/>
          <w:szCs w:val="24"/>
        </w:rPr>
        <w:t xml:space="preserve"> usable picture</w:t>
      </w:r>
      <w:r w:rsidR="00EE1A28">
        <w:rPr>
          <w:rFonts w:ascii="Times New Roman" w:hAnsi="Times New Roman" w:cs="Times New Roman"/>
          <w:sz w:val="24"/>
          <w:szCs w:val="24"/>
        </w:rPr>
        <w:t xml:space="preserve"> was obtained,</w:t>
      </w:r>
      <w:r w:rsidR="0030710B">
        <w:rPr>
          <w:rFonts w:ascii="Times New Roman" w:hAnsi="Times New Roman" w:cs="Times New Roman"/>
          <w:sz w:val="24"/>
          <w:szCs w:val="24"/>
        </w:rPr>
        <w:t xml:space="preserve"> the larva</w:t>
      </w:r>
      <w:r w:rsidR="00AB41D8">
        <w:rPr>
          <w:rFonts w:ascii="Times New Roman" w:hAnsi="Times New Roman" w:cs="Times New Roman"/>
          <w:sz w:val="24"/>
          <w:szCs w:val="24"/>
        </w:rPr>
        <w:t xml:space="preserve"> </w:t>
      </w:r>
      <w:r w:rsidR="00EE1A28">
        <w:rPr>
          <w:rFonts w:ascii="Times New Roman" w:hAnsi="Times New Roman" w:cs="Times New Roman"/>
          <w:sz w:val="24"/>
          <w:szCs w:val="24"/>
        </w:rPr>
        <w:t>was returned</w:t>
      </w:r>
      <w:r w:rsidR="00AB41D8">
        <w:rPr>
          <w:rFonts w:ascii="Times New Roman" w:hAnsi="Times New Roman" w:cs="Times New Roman"/>
          <w:sz w:val="24"/>
          <w:szCs w:val="24"/>
        </w:rPr>
        <w:t xml:space="preserve"> to Petri dish and back to </w:t>
      </w:r>
      <w:r w:rsidR="00EE1A28">
        <w:rPr>
          <w:rFonts w:ascii="Times New Roman" w:hAnsi="Times New Roman" w:cs="Times New Roman"/>
          <w:sz w:val="24"/>
          <w:szCs w:val="24"/>
        </w:rPr>
        <w:t xml:space="preserve">the </w:t>
      </w:r>
      <w:r w:rsidR="00AB41D8">
        <w:rPr>
          <w:rFonts w:ascii="Times New Roman" w:hAnsi="Times New Roman" w:cs="Times New Roman"/>
          <w:sz w:val="24"/>
          <w:szCs w:val="24"/>
        </w:rPr>
        <w:t xml:space="preserve">corresponding </w:t>
      </w:r>
      <w:r w:rsidR="00EE1A28">
        <w:rPr>
          <w:rFonts w:ascii="Times New Roman" w:hAnsi="Times New Roman" w:cs="Times New Roman"/>
          <w:sz w:val="24"/>
          <w:szCs w:val="24"/>
        </w:rPr>
        <w:t>climate</w:t>
      </w:r>
      <w:r w:rsidR="00AB41D8">
        <w:rPr>
          <w:rFonts w:ascii="Times New Roman" w:hAnsi="Times New Roman" w:cs="Times New Roman"/>
          <w:sz w:val="24"/>
          <w:szCs w:val="24"/>
        </w:rPr>
        <w:t xml:space="preserve"> chamber. </w:t>
      </w:r>
      <w:r w:rsidR="00DA3518" w:rsidRPr="00A37EC8">
        <w:rPr>
          <w:rFonts w:ascii="Times New Roman" w:hAnsi="Times New Roman" w:cs="Times New Roman"/>
          <w:sz w:val="24"/>
          <w:szCs w:val="24"/>
        </w:rPr>
        <w:t>The w</w:t>
      </w:r>
      <w:r w:rsidR="00857233" w:rsidRPr="00A37EC8">
        <w:rPr>
          <w:rFonts w:ascii="Times New Roman" w:hAnsi="Times New Roman" w:cs="Times New Roman"/>
          <w:sz w:val="24"/>
          <w:szCs w:val="24"/>
        </w:rPr>
        <w:t>hole process of finding</w:t>
      </w:r>
      <w:r w:rsidR="00144B28" w:rsidRPr="00A37EC8">
        <w:rPr>
          <w:rFonts w:ascii="Times New Roman" w:hAnsi="Times New Roman" w:cs="Times New Roman"/>
          <w:sz w:val="24"/>
          <w:szCs w:val="24"/>
        </w:rPr>
        <w:t xml:space="preserve"> the</w:t>
      </w:r>
      <w:r w:rsidR="00857233" w:rsidRPr="00A37EC8">
        <w:rPr>
          <w:rFonts w:ascii="Times New Roman" w:hAnsi="Times New Roman" w:cs="Times New Roman"/>
          <w:sz w:val="24"/>
          <w:szCs w:val="24"/>
        </w:rPr>
        <w:t xml:space="preserve"> larva and taking </w:t>
      </w:r>
      <w:r w:rsidR="00144B28" w:rsidRPr="00A37EC8">
        <w:rPr>
          <w:rFonts w:ascii="Times New Roman" w:hAnsi="Times New Roman" w:cs="Times New Roman"/>
          <w:sz w:val="24"/>
          <w:szCs w:val="24"/>
        </w:rPr>
        <w:t xml:space="preserve">a </w:t>
      </w:r>
      <w:r w:rsidR="00857233" w:rsidRPr="00A37EC8">
        <w:rPr>
          <w:rFonts w:ascii="Times New Roman" w:hAnsi="Times New Roman" w:cs="Times New Roman"/>
          <w:sz w:val="24"/>
          <w:szCs w:val="24"/>
        </w:rPr>
        <w:t>picture did not usually take more than 1 min.</w:t>
      </w:r>
      <w:r w:rsidR="00836D15"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Key developmental stages of each larva</w:t>
      </w:r>
      <w:r w:rsidR="00EE1A28">
        <w:rPr>
          <w:rFonts w:ascii="Times New Roman" w:hAnsi="Times New Roman" w:cs="Times New Roman"/>
          <w:sz w:val="24"/>
          <w:szCs w:val="24"/>
        </w:rPr>
        <w:t>,</w:t>
      </w:r>
      <w:r w:rsidR="00840C62" w:rsidRPr="00A37EC8">
        <w:rPr>
          <w:rFonts w:ascii="Times New Roman" w:hAnsi="Times New Roman" w:cs="Times New Roman"/>
          <w:sz w:val="24"/>
          <w:szCs w:val="24"/>
        </w:rPr>
        <w:t xml:space="preserve"> with the accurate date and time</w:t>
      </w:r>
      <w:r w:rsidR="00EE1A28">
        <w:rPr>
          <w:rFonts w:ascii="Times New Roman" w:hAnsi="Times New Roman" w:cs="Times New Roman"/>
          <w:sz w:val="24"/>
          <w:szCs w:val="24"/>
        </w:rPr>
        <w:t>,</w:t>
      </w:r>
      <w:r w:rsidR="00840C62" w:rsidRPr="00A37EC8">
        <w:rPr>
          <w:rFonts w:ascii="Times New Roman" w:hAnsi="Times New Roman" w:cs="Times New Roman"/>
          <w:sz w:val="24"/>
          <w:szCs w:val="24"/>
        </w:rPr>
        <w:t xml:space="preserve"> could be </w:t>
      </w:r>
      <w:r w:rsidR="006367B7" w:rsidRPr="00A37EC8">
        <w:rPr>
          <w:rFonts w:ascii="Times New Roman" w:hAnsi="Times New Roman" w:cs="Times New Roman"/>
          <w:sz w:val="24"/>
          <w:szCs w:val="24"/>
        </w:rPr>
        <w:t xml:space="preserve">distinguished based on </w:t>
      </w:r>
      <w:r w:rsidR="00840C62" w:rsidRPr="00A37EC8">
        <w:rPr>
          <w:rFonts w:ascii="Times New Roman" w:hAnsi="Times New Roman" w:cs="Times New Roman"/>
          <w:sz w:val="24"/>
          <w:szCs w:val="24"/>
        </w:rPr>
        <w:t>photographs</w:t>
      </w:r>
      <w:r w:rsidR="00857233" w:rsidRPr="00A37EC8">
        <w:rPr>
          <w:rFonts w:ascii="Times New Roman" w:hAnsi="Times New Roman" w:cs="Times New Roman"/>
          <w:sz w:val="24"/>
          <w:szCs w:val="24"/>
        </w:rPr>
        <w:t xml:space="preserve"> simply by </w:t>
      </w:r>
      <w:r w:rsidR="006367B7" w:rsidRPr="00A37EC8">
        <w:rPr>
          <w:rFonts w:ascii="Times New Roman" w:hAnsi="Times New Roman" w:cs="Times New Roman"/>
          <w:sz w:val="24"/>
          <w:szCs w:val="24"/>
        </w:rPr>
        <w:t>keeping track of</w:t>
      </w:r>
      <w:r w:rsidR="00857233" w:rsidRPr="00A37EC8">
        <w:rPr>
          <w:rFonts w:ascii="Times New Roman" w:hAnsi="Times New Roman" w:cs="Times New Roman"/>
          <w:sz w:val="24"/>
          <w:szCs w:val="24"/>
        </w:rPr>
        <w:t xml:space="preserve"> the change in </w:t>
      </w:r>
      <w:r w:rsidR="006367B7" w:rsidRPr="00A37EC8">
        <w:rPr>
          <w:rFonts w:ascii="Times New Roman" w:hAnsi="Times New Roman" w:cs="Times New Roman"/>
          <w:sz w:val="24"/>
          <w:szCs w:val="24"/>
        </w:rPr>
        <w:t xml:space="preserve">the </w:t>
      </w:r>
      <w:r w:rsidR="00857233" w:rsidRPr="00A37EC8">
        <w:rPr>
          <w:rFonts w:ascii="Times New Roman" w:hAnsi="Times New Roman" w:cs="Times New Roman"/>
          <w:sz w:val="24"/>
          <w:szCs w:val="24"/>
        </w:rPr>
        <w:t>width of</w:t>
      </w:r>
      <w:r w:rsidR="004408F5" w:rsidRPr="00A37EC8">
        <w:rPr>
          <w:rFonts w:ascii="Times New Roman" w:hAnsi="Times New Roman" w:cs="Times New Roman"/>
          <w:sz w:val="24"/>
          <w:szCs w:val="24"/>
        </w:rPr>
        <w:t xml:space="preserve"> </w:t>
      </w:r>
      <w:r w:rsidR="006367B7" w:rsidRPr="00A37EC8">
        <w:rPr>
          <w:rFonts w:ascii="Times New Roman" w:hAnsi="Times New Roman" w:cs="Times New Roman"/>
          <w:sz w:val="24"/>
          <w:szCs w:val="24"/>
        </w:rPr>
        <w:t xml:space="preserve">their </w:t>
      </w:r>
      <w:r w:rsidR="00857233" w:rsidRPr="00A37EC8">
        <w:rPr>
          <w:rFonts w:ascii="Times New Roman" w:hAnsi="Times New Roman" w:cs="Times New Roman"/>
          <w:sz w:val="24"/>
          <w:szCs w:val="24"/>
        </w:rPr>
        <w:t>head capsule</w:t>
      </w:r>
      <w:r w:rsidR="00A202E6" w:rsidRPr="00A37EC8">
        <w:rPr>
          <w:rFonts w:ascii="Times New Roman" w:hAnsi="Times New Roman" w:cs="Times New Roman"/>
          <w:sz w:val="24"/>
          <w:szCs w:val="24"/>
        </w:rPr>
        <w:t xml:space="preserve">, because </w:t>
      </w:r>
      <w:r w:rsidR="00EE1A28">
        <w:rPr>
          <w:rFonts w:ascii="Times New Roman" w:hAnsi="Times New Roman" w:cs="Times New Roman"/>
          <w:sz w:val="24"/>
          <w:szCs w:val="24"/>
        </w:rPr>
        <w:t>the width</w:t>
      </w:r>
      <w:r w:rsidR="00A202E6" w:rsidRPr="00A37EC8">
        <w:rPr>
          <w:rFonts w:ascii="Times New Roman" w:hAnsi="Times New Roman" w:cs="Times New Roman"/>
          <w:sz w:val="24"/>
          <w:szCs w:val="24"/>
        </w:rPr>
        <w:t xml:space="preserve"> </w:t>
      </w:r>
      <w:r w:rsidR="006367B7" w:rsidRPr="00A37EC8">
        <w:rPr>
          <w:rFonts w:ascii="Times New Roman" w:hAnsi="Times New Roman" w:cs="Times New Roman"/>
          <w:sz w:val="24"/>
          <w:szCs w:val="24"/>
        </w:rPr>
        <w:t>expand</w:t>
      </w:r>
      <w:r w:rsidR="00EE1A28">
        <w:rPr>
          <w:rFonts w:ascii="Times New Roman" w:hAnsi="Times New Roman" w:cs="Times New Roman"/>
          <w:sz w:val="24"/>
          <w:szCs w:val="24"/>
        </w:rPr>
        <w:t>ed</w:t>
      </w:r>
      <w:r w:rsidR="00A202E6" w:rsidRPr="00A37EC8">
        <w:rPr>
          <w:rFonts w:ascii="Times New Roman" w:hAnsi="Times New Roman" w:cs="Times New Roman"/>
          <w:sz w:val="24"/>
          <w:szCs w:val="24"/>
        </w:rPr>
        <w:t xml:space="preserve"> after each </w:t>
      </w:r>
      <w:r w:rsidR="00D3587E" w:rsidRPr="00A37EC8">
        <w:rPr>
          <w:rFonts w:ascii="Times New Roman" w:hAnsi="Times New Roman" w:cs="Times New Roman"/>
          <w:sz w:val="24"/>
          <w:szCs w:val="24"/>
        </w:rPr>
        <w:t>molt</w:t>
      </w:r>
      <w:r w:rsidR="00A202E6" w:rsidRPr="00A37EC8">
        <w:rPr>
          <w:rFonts w:ascii="Times New Roman" w:hAnsi="Times New Roman" w:cs="Times New Roman"/>
          <w:sz w:val="24"/>
          <w:szCs w:val="24"/>
        </w:rPr>
        <w:t xml:space="preserve">. </w:t>
      </w:r>
      <w:r w:rsidR="00103997">
        <w:rPr>
          <w:rFonts w:ascii="Times New Roman" w:hAnsi="Times New Roman" w:cs="Times New Roman"/>
          <w:sz w:val="24"/>
          <w:szCs w:val="24"/>
        </w:rPr>
        <w:t>This</w:t>
      </w:r>
      <w:r w:rsidR="00EE1A28">
        <w:rPr>
          <w:rFonts w:ascii="Times New Roman" w:hAnsi="Times New Roman" w:cs="Times New Roman"/>
          <w:sz w:val="24"/>
          <w:szCs w:val="24"/>
        </w:rPr>
        <w:t xml:space="preserve"> strategy</w:t>
      </w:r>
      <w:r w:rsidR="00103997">
        <w:rPr>
          <w:rFonts w:ascii="Times New Roman" w:hAnsi="Times New Roman" w:cs="Times New Roman"/>
          <w:sz w:val="24"/>
          <w:szCs w:val="24"/>
        </w:rPr>
        <w:t xml:space="preserve"> was very useful for data collection, because exuvia </w:t>
      </w:r>
      <w:r w:rsidR="00EE1A28">
        <w:rPr>
          <w:rFonts w:ascii="Times New Roman" w:hAnsi="Times New Roman" w:cs="Times New Roman"/>
          <w:sz w:val="24"/>
          <w:szCs w:val="24"/>
        </w:rPr>
        <w:t xml:space="preserve">were not needed for confirmation of molt to </w:t>
      </w:r>
      <w:r w:rsidR="00103997">
        <w:rPr>
          <w:rFonts w:ascii="Times New Roman" w:hAnsi="Times New Roman" w:cs="Times New Roman"/>
          <w:sz w:val="24"/>
          <w:szCs w:val="24"/>
        </w:rPr>
        <w:t>the next instar.</w:t>
      </w:r>
      <w:r w:rsidR="00EE1A28">
        <w:rPr>
          <w:rFonts w:ascii="Times New Roman" w:hAnsi="Times New Roman" w:cs="Times New Roman"/>
          <w:sz w:val="24"/>
          <w:szCs w:val="24"/>
        </w:rPr>
        <w:t xml:space="preserve"> </w:t>
      </w:r>
    </w:p>
    <w:p w14:paraId="5E81DCA7" w14:textId="2AC3FD15" w:rsidR="00DB0F65" w:rsidRPr="00A37EC8" w:rsidRDefault="00836D15" w:rsidP="00EE1A28">
      <w:pPr>
        <w:rPr>
          <w:rFonts w:ascii="Times New Roman" w:hAnsi="Times New Roman" w:cs="Times New Roman"/>
          <w:sz w:val="24"/>
          <w:szCs w:val="24"/>
        </w:rPr>
      </w:pPr>
      <w:r w:rsidRPr="00A37EC8">
        <w:rPr>
          <w:rFonts w:ascii="Times New Roman" w:hAnsi="Times New Roman" w:cs="Times New Roman"/>
          <w:sz w:val="24"/>
          <w:szCs w:val="24"/>
        </w:rPr>
        <w:t>Because</w:t>
      </w:r>
      <w:r w:rsidR="00674AFD" w:rsidRPr="00A37EC8">
        <w:rPr>
          <w:rFonts w:ascii="Times New Roman" w:hAnsi="Times New Roman" w:cs="Times New Roman"/>
          <w:sz w:val="24"/>
          <w:szCs w:val="24"/>
        </w:rPr>
        <w:t xml:space="preserve"> the dorsal side of larvae was</w:t>
      </w:r>
      <w:r w:rsidRPr="00A37EC8">
        <w:rPr>
          <w:rFonts w:ascii="Times New Roman" w:hAnsi="Times New Roman" w:cs="Times New Roman"/>
          <w:sz w:val="24"/>
          <w:szCs w:val="24"/>
        </w:rPr>
        <w:t xml:space="preserve"> pho</w:t>
      </w:r>
      <w:r w:rsidR="00674AFD" w:rsidRPr="00A37EC8">
        <w:rPr>
          <w:rFonts w:ascii="Times New Roman" w:hAnsi="Times New Roman" w:cs="Times New Roman"/>
          <w:sz w:val="24"/>
          <w:szCs w:val="24"/>
        </w:rPr>
        <w:t xml:space="preserve">tographed daily, </w:t>
      </w:r>
      <w:r w:rsidR="00EE1A28">
        <w:rPr>
          <w:rFonts w:ascii="Times New Roman" w:hAnsi="Times New Roman" w:cs="Times New Roman"/>
          <w:sz w:val="24"/>
          <w:szCs w:val="24"/>
        </w:rPr>
        <w:t>many</w:t>
      </w:r>
      <w:r w:rsidR="000F4F2E" w:rsidRPr="00A37EC8">
        <w:rPr>
          <w:rFonts w:ascii="Times New Roman" w:hAnsi="Times New Roman" w:cs="Times New Roman"/>
          <w:sz w:val="24"/>
          <w:szCs w:val="24"/>
        </w:rPr>
        <w:t xml:space="preserve"> </w:t>
      </w:r>
      <w:r w:rsidR="008D704A" w:rsidRPr="00A37EC8">
        <w:rPr>
          <w:rFonts w:ascii="Times New Roman" w:hAnsi="Times New Roman" w:cs="Times New Roman"/>
          <w:sz w:val="24"/>
          <w:szCs w:val="24"/>
        </w:rPr>
        <w:t>character</w:t>
      </w:r>
      <w:r w:rsidR="00EE1A28">
        <w:rPr>
          <w:rFonts w:ascii="Times New Roman" w:hAnsi="Times New Roman" w:cs="Times New Roman"/>
          <w:sz w:val="24"/>
          <w:szCs w:val="24"/>
        </w:rPr>
        <w:t>istic</w:t>
      </w:r>
      <w:r w:rsidR="008D704A" w:rsidRPr="00A37EC8">
        <w:rPr>
          <w:rFonts w:ascii="Times New Roman" w:hAnsi="Times New Roman" w:cs="Times New Roman"/>
          <w:sz w:val="24"/>
          <w:szCs w:val="24"/>
        </w:rPr>
        <w:t>s</w:t>
      </w:r>
      <w:r w:rsidR="00674AFD" w:rsidRPr="00A37EC8">
        <w:rPr>
          <w:rFonts w:ascii="Times New Roman" w:hAnsi="Times New Roman" w:cs="Times New Roman"/>
          <w:sz w:val="24"/>
          <w:szCs w:val="24"/>
        </w:rPr>
        <w:t xml:space="preserve"> </w:t>
      </w:r>
      <w:r w:rsidR="00EE1A28">
        <w:rPr>
          <w:rFonts w:ascii="Times New Roman" w:hAnsi="Times New Roman" w:cs="Times New Roman"/>
          <w:sz w:val="24"/>
          <w:szCs w:val="24"/>
        </w:rPr>
        <w:t>were monitored</w:t>
      </w:r>
      <w:r w:rsidR="00674AFD"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However</w:t>
      </w:r>
      <w:r w:rsidR="005F00DF"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 xml:space="preserve">the </w:t>
      </w:r>
      <w:r w:rsidR="00D90B38" w:rsidRPr="00A37EC8">
        <w:rPr>
          <w:rFonts w:ascii="Times New Roman" w:hAnsi="Times New Roman" w:cs="Times New Roman"/>
          <w:sz w:val="24"/>
          <w:szCs w:val="24"/>
        </w:rPr>
        <w:t>t</w:t>
      </w:r>
      <w:r w:rsidR="00674AFD" w:rsidRPr="00A37EC8">
        <w:rPr>
          <w:rFonts w:ascii="Times New Roman" w:hAnsi="Times New Roman" w:cs="Times New Roman"/>
          <w:sz w:val="24"/>
          <w:szCs w:val="24"/>
        </w:rPr>
        <w:t xml:space="preserve">horax and abdomen of the </w:t>
      </w:r>
      <w:r w:rsidR="00674AFD" w:rsidRPr="00A37EC8">
        <w:rPr>
          <w:rFonts w:ascii="Times New Roman" w:hAnsi="Times New Roman" w:cs="Times New Roman"/>
          <w:i/>
          <w:sz w:val="24"/>
          <w:szCs w:val="24"/>
        </w:rPr>
        <w:t>S. watsoni</w:t>
      </w:r>
      <w:r w:rsidR="00674AFD" w:rsidRPr="00A37EC8">
        <w:rPr>
          <w:rFonts w:ascii="Times New Roman" w:hAnsi="Times New Roman" w:cs="Times New Roman"/>
          <w:sz w:val="24"/>
          <w:szCs w:val="24"/>
        </w:rPr>
        <w:t xml:space="preserve"> lar</w:t>
      </w:r>
      <w:r w:rsidR="008D704A" w:rsidRPr="00A37EC8">
        <w:rPr>
          <w:rFonts w:ascii="Times New Roman" w:hAnsi="Times New Roman" w:cs="Times New Roman"/>
          <w:sz w:val="24"/>
          <w:szCs w:val="24"/>
        </w:rPr>
        <w:t xml:space="preserve">vae </w:t>
      </w:r>
      <w:r w:rsidR="000F4F2E" w:rsidRPr="00A37EC8">
        <w:rPr>
          <w:rFonts w:ascii="Times New Roman" w:hAnsi="Times New Roman" w:cs="Times New Roman"/>
          <w:sz w:val="24"/>
          <w:szCs w:val="24"/>
        </w:rPr>
        <w:t xml:space="preserve">are </w:t>
      </w:r>
      <w:r w:rsidR="008D704A" w:rsidRPr="00A37EC8">
        <w:rPr>
          <w:rFonts w:ascii="Times New Roman" w:hAnsi="Times New Roman" w:cs="Times New Roman"/>
          <w:sz w:val="24"/>
          <w:szCs w:val="24"/>
        </w:rPr>
        <w:t>not strongly sclerotized</w:t>
      </w:r>
      <w:r w:rsidR="00E92D3B" w:rsidRPr="00A37EC8">
        <w:rPr>
          <w:rFonts w:ascii="Times New Roman" w:hAnsi="Times New Roman" w:cs="Times New Roman"/>
          <w:sz w:val="24"/>
          <w:szCs w:val="24"/>
        </w:rPr>
        <w:t xml:space="preserve"> (Fig. </w:t>
      </w:r>
      <w:r w:rsidR="00702B25" w:rsidRPr="00A37EC8">
        <w:rPr>
          <w:rFonts w:ascii="Times New Roman" w:hAnsi="Times New Roman" w:cs="Times New Roman"/>
          <w:sz w:val="24"/>
          <w:szCs w:val="24"/>
        </w:rPr>
        <w:t>3</w:t>
      </w:r>
      <w:r w:rsidR="00E92D3B" w:rsidRPr="00A37EC8">
        <w:rPr>
          <w:rFonts w:ascii="Times New Roman" w:hAnsi="Times New Roman" w:cs="Times New Roman"/>
          <w:sz w:val="24"/>
          <w:szCs w:val="24"/>
        </w:rPr>
        <w:t>)</w:t>
      </w:r>
      <w:r w:rsidR="00EE1A28">
        <w:rPr>
          <w:rFonts w:ascii="Times New Roman" w:hAnsi="Times New Roman" w:cs="Times New Roman"/>
          <w:sz w:val="24"/>
          <w:szCs w:val="24"/>
        </w:rPr>
        <w:t xml:space="preserve"> and were thus omitted</w:t>
      </w:r>
      <w:r w:rsidR="00EE1A28" w:rsidRPr="00EE1A28">
        <w:rPr>
          <w:rFonts w:ascii="Times New Roman" w:hAnsi="Times New Roman" w:cs="Times New Roman"/>
          <w:sz w:val="24"/>
          <w:szCs w:val="24"/>
        </w:rPr>
        <w:t xml:space="preserve"> </w:t>
      </w:r>
      <w:r w:rsidR="00EE1A28" w:rsidRPr="00A37EC8">
        <w:rPr>
          <w:rFonts w:ascii="Times New Roman" w:hAnsi="Times New Roman" w:cs="Times New Roman"/>
          <w:sz w:val="24"/>
          <w:szCs w:val="24"/>
        </w:rPr>
        <w:t>for instar determination</w:t>
      </w:r>
      <w:r w:rsidR="000F4F2E" w:rsidRPr="00A37EC8">
        <w:rPr>
          <w:rFonts w:ascii="Times New Roman" w:hAnsi="Times New Roman" w:cs="Times New Roman"/>
          <w:sz w:val="24"/>
          <w:szCs w:val="24"/>
        </w:rPr>
        <w:t>,</w:t>
      </w:r>
      <w:r w:rsidR="005A7C23" w:rsidRPr="00A37EC8">
        <w:rPr>
          <w:rFonts w:ascii="Times New Roman" w:hAnsi="Times New Roman" w:cs="Times New Roman"/>
          <w:sz w:val="24"/>
          <w:szCs w:val="24"/>
        </w:rPr>
        <w:t xml:space="preserve"> </w:t>
      </w:r>
      <w:r w:rsidR="00EE1A28">
        <w:rPr>
          <w:rFonts w:ascii="Times New Roman" w:hAnsi="Times New Roman" w:cs="Times New Roman"/>
          <w:sz w:val="24"/>
          <w:szCs w:val="24"/>
        </w:rPr>
        <w:t>as well as</w:t>
      </w:r>
      <w:r w:rsidR="005A7C23" w:rsidRPr="00A37EC8">
        <w:rPr>
          <w:rFonts w:ascii="Times New Roman" w:hAnsi="Times New Roman" w:cs="Times New Roman"/>
          <w:sz w:val="24"/>
          <w:szCs w:val="24"/>
        </w:rPr>
        <w:t xml:space="preserve"> the body</w:t>
      </w:r>
      <w:r w:rsidR="00674AFD" w:rsidRPr="00A37EC8">
        <w:rPr>
          <w:rFonts w:ascii="Times New Roman" w:hAnsi="Times New Roman" w:cs="Times New Roman"/>
          <w:sz w:val="24"/>
          <w:szCs w:val="24"/>
        </w:rPr>
        <w:t xml:space="preserve"> length</w:t>
      </w:r>
      <w:r w:rsidR="000F4F2E" w:rsidRPr="00A37EC8">
        <w:rPr>
          <w:rFonts w:ascii="Times New Roman" w:hAnsi="Times New Roman" w:cs="Times New Roman"/>
          <w:sz w:val="24"/>
          <w:szCs w:val="24"/>
        </w:rPr>
        <w:t>,</w:t>
      </w:r>
      <w:r w:rsidR="00674AFD" w:rsidRPr="00A37EC8">
        <w:rPr>
          <w:rFonts w:ascii="Times New Roman" w:hAnsi="Times New Roman" w:cs="Times New Roman"/>
          <w:sz w:val="24"/>
          <w:szCs w:val="24"/>
        </w:rPr>
        <w:t xml:space="preserve"> </w:t>
      </w:r>
      <w:r w:rsidR="00EE1A28">
        <w:rPr>
          <w:rFonts w:ascii="Times New Roman" w:hAnsi="Times New Roman" w:cs="Times New Roman"/>
          <w:sz w:val="24"/>
          <w:szCs w:val="24"/>
        </w:rPr>
        <w:t>which has too much variation</w:t>
      </w:r>
      <w:r w:rsidR="008D704A" w:rsidRPr="00A37EC8">
        <w:rPr>
          <w:rFonts w:ascii="Times New Roman" w:hAnsi="Times New Roman" w:cs="Times New Roman"/>
          <w:sz w:val="24"/>
          <w:szCs w:val="24"/>
        </w:rPr>
        <w:t>. Measuring of some smaller parts</w:t>
      </w:r>
      <w:r w:rsidR="00EE1A28">
        <w:rPr>
          <w:rFonts w:ascii="Times New Roman" w:hAnsi="Times New Roman" w:cs="Times New Roman"/>
          <w:sz w:val="24"/>
          <w:szCs w:val="24"/>
        </w:rPr>
        <w:t>,</w:t>
      </w:r>
      <w:r w:rsidR="008D704A"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 xml:space="preserve">such </w:t>
      </w:r>
      <w:r w:rsidR="008D704A" w:rsidRPr="00A37EC8">
        <w:rPr>
          <w:rFonts w:ascii="Times New Roman" w:hAnsi="Times New Roman" w:cs="Times New Roman"/>
          <w:sz w:val="24"/>
          <w:szCs w:val="24"/>
        </w:rPr>
        <w:t>as urogomph</w:t>
      </w:r>
      <w:r w:rsidR="009B31DF" w:rsidRPr="00A37EC8">
        <w:rPr>
          <w:rFonts w:ascii="Times New Roman" w:hAnsi="Times New Roman" w:cs="Times New Roman"/>
          <w:sz w:val="24"/>
          <w:szCs w:val="24"/>
        </w:rPr>
        <w:t>i</w:t>
      </w:r>
      <w:r w:rsidR="00D90B38" w:rsidRPr="00A37EC8">
        <w:rPr>
          <w:rFonts w:ascii="Times New Roman" w:hAnsi="Times New Roman" w:cs="Times New Roman"/>
          <w:sz w:val="24"/>
          <w:szCs w:val="24"/>
        </w:rPr>
        <w:t xml:space="preserve"> or antennae</w:t>
      </w:r>
      <w:r w:rsidR="00EE1A28">
        <w:rPr>
          <w:rFonts w:ascii="Times New Roman" w:hAnsi="Times New Roman" w:cs="Times New Roman"/>
          <w:sz w:val="24"/>
          <w:szCs w:val="24"/>
        </w:rPr>
        <w:t>, proved</w:t>
      </w:r>
      <w:r w:rsidR="008D704A" w:rsidRPr="00A37EC8">
        <w:rPr>
          <w:rFonts w:ascii="Times New Roman" w:hAnsi="Times New Roman" w:cs="Times New Roman"/>
          <w:sz w:val="24"/>
          <w:szCs w:val="24"/>
        </w:rPr>
        <w:t xml:space="preserve"> impractical, because </w:t>
      </w:r>
      <w:r w:rsidR="000D24B9">
        <w:rPr>
          <w:rFonts w:ascii="Times New Roman" w:hAnsi="Times New Roman" w:cs="Times New Roman"/>
          <w:sz w:val="24"/>
          <w:szCs w:val="24"/>
        </w:rPr>
        <w:t xml:space="preserve">it </w:t>
      </w:r>
      <w:r w:rsidR="00EE1A28">
        <w:rPr>
          <w:rFonts w:ascii="Times New Roman" w:hAnsi="Times New Roman" w:cs="Times New Roman"/>
          <w:sz w:val="24"/>
          <w:szCs w:val="24"/>
        </w:rPr>
        <w:t xml:space="preserve">was </w:t>
      </w:r>
      <w:r w:rsidR="008D704A" w:rsidRPr="00A37EC8">
        <w:rPr>
          <w:rFonts w:ascii="Times New Roman" w:hAnsi="Times New Roman" w:cs="Times New Roman"/>
          <w:sz w:val="24"/>
          <w:szCs w:val="24"/>
        </w:rPr>
        <w:t xml:space="preserve">very challenging to measure </w:t>
      </w:r>
      <w:r w:rsidR="000D24B9">
        <w:rPr>
          <w:rFonts w:ascii="Times New Roman" w:hAnsi="Times New Roman" w:cs="Times New Roman"/>
          <w:sz w:val="24"/>
          <w:szCs w:val="24"/>
        </w:rPr>
        <w:t xml:space="preserve">them </w:t>
      </w:r>
      <w:r w:rsidR="008D704A" w:rsidRPr="00A37EC8">
        <w:rPr>
          <w:rFonts w:ascii="Times New Roman" w:hAnsi="Times New Roman" w:cs="Times New Roman"/>
          <w:sz w:val="24"/>
          <w:szCs w:val="24"/>
        </w:rPr>
        <w:t>accurately</w:t>
      </w:r>
      <w:r w:rsidR="000D24B9">
        <w:rPr>
          <w:rFonts w:ascii="Times New Roman" w:hAnsi="Times New Roman" w:cs="Times New Roman"/>
          <w:sz w:val="24"/>
          <w:szCs w:val="24"/>
        </w:rPr>
        <w:t xml:space="preserve"> on a living and moving animal. </w:t>
      </w:r>
      <w:del w:id="13" w:author="Jakubec Pavel" w:date="2016-01-07T13:03:00Z">
        <w:r w:rsidR="000D24B9" w:rsidDel="0040475A">
          <w:rPr>
            <w:rFonts w:ascii="Times New Roman" w:hAnsi="Times New Roman" w:cs="Times New Roman"/>
            <w:sz w:val="24"/>
            <w:szCs w:val="24"/>
          </w:rPr>
          <w:delText xml:space="preserve">We could not use </w:delText>
        </w:r>
      </w:del>
      <w:ins w:id="14" w:author="Jakubec Pavel" w:date="2016-01-07T13:03:00Z">
        <w:r w:rsidR="0040475A">
          <w:rPr>
            <w:rFonts w:ascii="Times New Roman" w:hAnsi="Times New Roman" w:cs="Times New Roman"/>
            <w:sz w:val="24"/>
            <w:szCs w:val="24"/>
          </w:rPr>
          <w:t>C</w:t>
        </w:r>
      </w:ins>
      <w:del w:id="15" w:author="Jakubec Pavel" w:date="2016-01-07T13:03:00Z">
        <w:r w:rsidR="000D24B9" w:rsidDel="0040475A">
          <w:rPr>
            <w:rFonts w:ascii="Times New Roman" w:hAnsi="Times New Roman" w:cs="Times New Roman"/>
            <w:sz w:val="24"/>
            <w:szCs w:val="24"/>
          </w:rPr>
          <w:delText>c</w:delText>
        </w:r>
      </w:del>
      <w:r w:rsidR="000D24B9">
        <w:rPr>
          <w:rFonts w:ascii="Times New Roman" w:hAnsi="Times New Roman" w:cs="Times New Roman"/>
          <w:sz w:val="24"/>
          <w:szCs w:val="24"/>
        </w:rPr>
        <w:t>hilling or CO</w:t>
      </w:r>
      <w:r w:rsidR="007F53BE" w:rsidRPr="007F53BE">
        <w:rPr>
          <w:rFonts w:ascii="Times New Roman" w:hAnsi="Times New Roman" w:cs="Times New Roman"/>
          <w:sz w:val="24"/>
          <w:szCs w:val="24"/>
          <w:vertAlign w:val="subscript"/>
        </w:rPr>
        <w:t>2</w:t>
      </w:r>
      <w:r w:rsidR="007F53BE">
        <w:rPr>
          <w:rFonts w:ascii="Times New Roman" w:hAnsi="Times New Roman" w:cs="Times New Roman"/>
          <w:sz w:val="24"/>
          <w:szCs w:val="24"/>
        </w:rPr>
        <w:t xml:space="preserve"> immobilization</w:t>
      </w:r>
      <w:ins w:id="16" w:author="Jakubec Pavel" w:date="2016-01-07T13:03:00Z">
        <w:r w:rsidR="0040475A">
          <w:rPr>
            <w:rFonts w:ascii="Times New Roman" w:hAnsi="Times New Roman" w:cs="Times New Roman"/>
            <w:sz w:val="24"/>
            <w:szCs w:val="24"/>
          </w:rPr>
          <w:t xml:space="preserve"> could not be used</w:t>
        </w:r>
      </w:ins>
      <w:r w:rsidR="000D24B9">
        <w:rPr>
          <w:rFonts w:ascii="Times New Roman" w:hAnsi="Times New Roman" w:cs="Times New Roman"/>
          <w:sz w:val="24"/>
          <w:szCs w:val="24"/>
        </w:rPr>
        <w:t>, becaus</w:t>
      </w:r>
      <w:r w:rsidR="002C540F">
        <w:rPr>
          <w:rFonts w:ascii="Times New Roman" w:hAnsi="Times New Roman" w:cs="Times New Roman"/>
          <w:sz w:val="24"/>
          <w:szCs w:val="24"/>
        </w:rPr>
        <w:t>e</w:t>
      </w:r>
      <w:r w:rsidR="000D24B9">
        <w:rPr>
          <w:rFonts w:ascii="Times New Roman" w:hAnsi="Times New Roman" w:cs="Times New Roman"/>
          <w:sz w:val="24"/>
          <w:szCs w:val="24"/>
        </w:rPr>
        <w:t xml:space="preserve"> it would stress </w:t>
      </w:r>
      <w:del w:id="17" w:author="Jakubec Pavel" w:date="2016-01-07T13:03:00Z">
        <w:r w:rsidR="000D24B9" w:rsidDel="0040475A">
          <w:rPr>
            <w:rFonts w:ascii="Times New Roman" w:hAnsi="Times New Roman" w:cs="Times New Roman"/>
            <w:sz w:val="24"/>
            <w:szCs w:val="24"/>
          </w:rPr>
          <w:delText xml:space="preserve">our </w:delText>
        </w:r>
      </w:del>
      <w:ins w:id="18" w:author="Jakubec Pavel" w:date="2016-01-07T13:03:00Z">
        <w:r w:rsidR="0040475A">
          <w:rPr>
            <w:rFonts w:ascii="Times New Roman" w:hAnsi="Times New Roman" w:cs="Times New Roman"/>
            <w:sz w:val="24"/>
            <w:szCs w:val="24"/>
          </w:rPr>
          <w:t>the</w:t>
        </w:r>
        <w:r w:rsidR="0040475A">
          <w:rPr>
            <w:rFonts w:ascii="Times New Roman" w:hAnsi="Times New Roman" w:cs="Times New Roman"/>
            <w:sz w:val="24"/>
            <w:szCs w:val="24"/>
          </w:rPr>
          <w:t xml:space="preserve"> </w:t>
        </w:r>
      </w:ins>
      <w:r w:rsidR="000D24B9">
        <w:rPr>
          <w:rFonts w:ascii="Times New Roman" w:hAnsi="Times New Roman" w:cs="Times New Roman"/>
          <w:sz w:val="24"/>
          <w:szCs w:val="24"/>
        </w:rPr>
        <w:t>specimens even more and it could potentially affect the length of</w:t>
      </w:r>
      <w:r w:rsidR="002C540F">
        <w:rPr>
          <w:rFonts w:ascii="Times New Roman" w:hAnsi="Times New Roman" w:cs="Times New Roman"/>
          <w:sz w:val="24"/>
          <w:szCs w:val="24"/>
        </w:rPr>
        <w:t xml:space="preserve"> </w:t>
      </w:r>
      <w:r w:rsidR="000D24B9">
        <w:rPr>
          <w:rFonts w:ascii="Times New Roman" w:hAnsi="Times New Roman" w:cs="Times New Roman"/>
          <w:sz w:val="24"/>
          <w:szCs w:val="24"/>
        </w:rPr>
        <w:t>development.</w:t>
      </w:r>
    </w:p>
    <w:p w14:paraId="36FAD86C" w14:textId="6C3B4923" w:rsidR="008D704A" w:rsidRPr="00A37EC8" w:rsidRDefault="003A353D">
      <w:pPr>
        <w:rPr>
          <w:rFonts w:ascii="Times New Roman" w:hAnsi="Times New Roman" w:cs="Times New Roman"/>
          <w:sz w:val="24"/>
          <w:szCs w:val="24"/>
        </w:rPr>
      </w:pPr>
      <w:r w:rsidRPr="00A37EC8">
        <w:rPr>
          <w:rFonts w:ascii="Times New Roman" w:hAnsi="Times New Roman" w:cs="Times New Roman"/>
          <w:sz w:val="24"/>
          <w:szCs w:val="24"/>
        </w:rPr>
        <w:t>T</w:t>
      </w:r>
      <w:r w:rsidR="00674AFD" w:rsidRPr="00A37EC8">
        <w:rPr>
          <w:rFonts w:ascii="Times New Roman" w:hAnsi="Times New Roman" w:cs="Times New Roman"/>
          <w:sz w:val="24"/>
          <w:szCs w:val="24"/>
        </w:rPr>
        <w:t>he most stable and reliable feature for</w:t>
      </w:r>
      <w:r w:rsidR="008D704A" w:rsidRPr="00A37EC8">
        <w:rPr>
          <w:rFonts w:ascii="Times New Roman" w:hAnsi="Times New Roman" w:cs="Times New Roman"/>
          <w:sz w:val="24"/>
          <w:szCs w:val="24"/>
        </w:rPr>
        <w:t xml:space="preserve"> the </w:t>
      </w:r>
      <w:r w:rsidR="00674AFD" w:rsidRPr="00A37EC8">
        <w:rPr>
          <w:rFonts w:ascii="Times New Roman" w:hAnsi="Times New Roman" w:cs="Times New Roman"/>
          <w:sz w:val="24"/>
          <w:szCs w:val="24"/>
        </w:rPr>
        <w:t>instar determination</w:t>
      </w:r>
      <w:r w:rsidR="009B31DF" w:rsidRPr="00A37EC8">
        <w:rPr>
          <w:rFonts w:ascii="Times New Roman" w:hAnsi="Times New Roman" w:cs="Times New Roman"/>
          <w:sz w:val="24"/>
          <w:szCs w:val="24"/>
        </w:rPr>
        <w:t xml:space="preserve"> of </w:t>
      </w:r>
      <w:r w:rsidR="009B31DF" w:rsidRPr="00A37EC8">
        <w:rPr>
          <w:rFonts w:ascii="Times New Roman" w:hAnsi="Times New Roman" w:cs="Times New Roman"/>
          <w:i/>
          <w:sz w:val="24"/>
          <w:szCs w:val="24"/>
        </w:rPr>
        <w:t>S. watsoni</w:t>
      </w:r>
      <w:r w:rsidR="009B31DF" w:rsidRPr="00A37EC8">
        <w:rPr>
          <w:rFonts w:ascii="Times New Roman" w:hAnsi="Times New Roman" w:cs="Times New Roman"/>
          <w:sz w:val="24"/>
          <w:szCs w:val="24"/>
        </w:rPr>
        <w:t xml:space="preserve"> larvae</w:t>
      </w:r>
      <w:r w:rsidR="008D704A" w:rsidRPr="00A37EC8">
        <w:rPr>
          <w:rFonts w:ascii="Times New Roman" w:hAnsi="Times New Roman" w:cs="Times New Roman"/>
          <w:sz w:val="24"/>
          <w:szCs w:val="24"/>
        </w:rPr>
        <w:t xml:space="preserve"> </w:t>
      </w:r>
      <w:r w:rsidR="00EE1A28">
        <w:rPr>
          <w:rFonts w:ascii="Times New Roman" w:hAnsi="Times New Roman" w:cs="Times New Roman"/>
          <w:sz w:val="24"/>
          <w:szCs w:val="24"/>
        </w:rPr>
        <w:t>was</w:t>
      </w:r>
      <w:r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head capsule</w:t>
      </w:r>
      <w:r w:rsidR="008D704A" w:rsidRPr="00A37EC8">
        <w:rPr>
          <w:rFonts w:ascii="Times New Roman" w:hAnsi="Times New Roman" w:cs="Times New Roman"/>
          <w:sz w:val="24"/>
          <w:szCs w:val="24"/>
        </w:rPr>
        <w:t xml:space="preserve">. This part of the body </w:t>
      </w:r>
      <w:r w:rsidR="00EE1A28">
        <w:rPr>
          <w:rFonts w:ascii="Times New Roman" w:hAnsi="Times New Roman" w:cs="Times New Roman"/>
          <w:sz w:val="24"/>
          <w:szCs w:val="24"/>
        </w:rPr>
        <w:t>was</w:t>
      </w:r>
      <w:r w:rsidR="00EE1A28" w:rsidRPr="00A37EC8">
        <w:rPr>
          <w:rFonts w:ascii="Times New Roman" w:hAnsi="Times New Roman" w:cs="Times New Roman"/>
          <w:sz w:val="24"/>
          <w:szCs w:val="24"/>
        </w:rPr>
        <w:t xml:space="preserve"> </w:t>
      </w:r>
      <w:r w:rsidR="008D704A" w:rsidRPr="00A37EC8">
        <w:rPr>
          <w:rFonts w:ascii="Times New Roman" w:hAnsi="Times New Roman" w:cs="Times New Roman"/>
          <w:sz w:val="24"/>
          <w:szCs w:val="24"/>
        </w:rPr>
        <w:t>strongly sclerotized, therefore</w:t>
      </w:r>
      <w:r w:rsidRPr="00A37EC8">
        <w:rPr>
          <w:rFonts w:ascii="Times New Roman" w:hAnsi="Times New Roman" w:cs="Times New Roman"/>
          <w:sz w:val="24"/>
          <w:szCs w:val="24"/>
        </w:rPr>
        <w:t xml:space="preserve"> it</w:t>
      </w:r>
      <w:r w:rsidR="008D704A" w:rsidRPr="00A37EC8">
        <w:rPr>
          <w:rFonts w:ascii="Times New Roman" w:hAnsi="Times New Roman" w:cs="Times New Roman"/>
          <w:sz w:val="24"/>
          <w:szCs w:val="24"/>
        </w:rPr>
        <w:t xml:space="preserve"> </w:t>
      </w:r>
      <w:r w:rsidR="00EE1A28">
        <w:rPr>
          <w:rFonts w:ascii="Times New Roman" w:hAnsi="Times New Roman" w:cs="Times New Roman"/>
          <w:sz w:val="24"/>
          <w:szCs w:val="24"/>
        </w:rPr>
        <w:t>was</w:t>
      </w:r>
      <w:r w:rsidR="00EE1A28" w:rsidRPr="00A37EC8">
        <w:rPr>
          <w:rFonts w:ascii="Times New Roman" w:hAnsi="Times New Roman" w:cs="Times New Roman"/>
          <w:sz w:val="24"/>
          <w:szCs w:val="24"/>
        </w:rPr>
        <w:t xml:space="preserve"> </w:t>
      </w:r>
      <w:r w:rsidR="008D704A" w:rsidRPr="00A37EC8">
        <w:rPr>
          <w:rFonts w:ascii="Times New Roman" w:hAnsi="Times New Roman" w:cs="Times New Roman"/>
          <w:sz w:val="24"/>
          <w:szCs w:val="24"/>
        </w:rPr>
        <w:t>not aff</w:t>
      </w:r>
      <w:r w:rsidR="003D1080" w:rsidRPr="00A37EC8">
        <w:rPr>
          <w:rFonts w:ascii="Times New Roman" w:hAnsi="Times New Roman" w:cs="Times New Roman"/>
          <w:sz w:val="24"/>
          <w:szCs w:val="24"/>
        </w:rPr>
        <w:t xml:space="preserve">ected by water or food content, but </w:t>
      </w:r>
      <w:r w:rsidR="00DB0F65" w:rsidRPr="00A37EC8">
        <w:rPr>
          <w:rFonts w:ascii="Times New Roman" w:hAnsi="Times New Roman" w:cs="Times New Roman"/>
          <w:sz w:val="24"/>
          <w:szCs w:val="24"/>
        </w:rPr>
        <w:t xml:space="preserve">it </w:t>
      </w:r>
      <w:r w:rsidR="000F4F2E" w:rsidRPr="00A37EC8">
        <w:rPr>
          <w:rFonts w:ascii="Times New Roman" w:hAnsi="Times New Roman" w:cs="Times New Roman"/>
          <w:sz w:val="24"/>
          <w:szCs w:val="24"/>
        </w:rPr>
        <w:t xml:space="preserve">changes </w:t>
      </w:r>
      <w:r w:rsidR="00EE1A28">
        <w:rPr>
          <w:rFonts w:ascii="Times New Roman" w:hAnsi="Times New Roman" w:cs="Times New Roman"/>
          <w:sz w:val="24"/>
          <w:szCs w:val="24"/>
        </w:rPr>
        <w:t>in</w:t>
      </w:r>
      <w:r w:rsidR="00EE1A28" w:rsidRPr="00A37EC8">
        <w:rPr>
          <w:rFonts w:ascii="Times New Roman" w:hAnsi="Times New Roman" w:cs="Times New Roman"/>
          <w:sz w:val="24"/>
          <w:szCs w:val="24"/>
        </w:rPr>
        <w:t xml:space="preserve"> </w:t>
      </w:r>
      <w:r w:rsidR="008D704A" w:rsidRPr="00A37EC8">
        <w:rPr>
          <w:rFonts w:ascii="Times New Roman" w:hAnsi="Times New Roman" w:cs="Times New Roman"/>
          <w:sz w:val="24"/>
          <w:szCs w:val="24"/>
        </w:rPr>
        <w:t>size after each molt so it is tightly lin</w:t>
      </w:r>
      <w:r w:rsidRPr="00A37EC8">
        <w:rPr>
          <w:rFonts w:ascii="Times New Roman" w:hAnsi="Times New Roman" w:cs="Times New Roman"/>
          <w:sz w:val="24"/>
          <w:szCs w:val="24"/>
        </w:rPr>
        <w:t>ked with individual growth.</w:t>
      </w:r>
      <w:r w:rsidR="0085009E" w:rsidRPr="00A37EC8">
        <w:rPr>
          <w:rFonts w:ascii="Times New Roman" w:hAnsi="Times New Roman" w:cs="Times New Roman"/>
          <w:sz w:val="24"/>
          <w:szCs w:val="24"/>
        </w:rPr>
        <w:t xml:space="preserve"> Also</w:t>
      </w:r>
      <w:r w:rsidR="00EE1A28">
        <w:rPr>
          <w:rFonts w:ascii="Times New Roman" w:hAnsi="Times New Roman" w:cs="Times New Roman"/>
          <w:sz w:val="24"/>
          <w:szCs w:val="24"/>
        </w:rPr>
        <w:t>,</w:t>
      </w:r>
      <w:r w:rsidR="0085009E" w:rsidRPr="00A37EC8">
        <w:rPr>
          <w:rFonts w:ascii="Times New Roman" w:hAnsi="Times New Roman" w:cs="Times New Roman"/>
          <w:sz w:val="24"/>
          <w:szCs w:val="24"/>
        </w:rPr>
        <w:t xml:space="preserve"> the head does not change its size in different fixation media</w:t>
      </w:r>
      <w:r w:rsidR="00EE1A28">
        <w:rPr>
          <w:rFonts w:ascii="Times New Roman" w:hAnsi="Times New Roman" w:cs="Times New Roman"/>
          <w:sz w:val="24"/>
          <w:szCs w:val="24"/>
        </w:rPr>
        <w:t>,</w:t>
      </w:r>
      <w:r w:rsidR="0085009E" w:rsidRPr="00A37EC8">
        <w:rPr>
          <w:rFonts w:ascii="Times New Roman" w:hAnsi="Times New Roman" w:cs="Times New Roman"/>
          <w:sz w:val="24"/>
          <w:szCs w:val="24"/>
        </w:rPr>
        <w:t xml:space="preserve"> or even after desiccat</w:t>
      </w:r>
      <w:r w:rsidR="00EE1A28">
        <w:rPr>
          <w:rFonts w:ascii="Times New Roman" w:hAnsi="Times New Roman" w:cs="Times New Roman"/>
          <w:sz w:val="24"/>
          <w:szCs w:val="24"/>
        </w:rPr>
        <w:t>ion</w:t>
      </w:r>
      <w:r w:rsidR="0085009E" w:rsidRPr="00A37EC8">
        <w:rPr>
          <w:rFonts w:ascii="Times New Roman" w:hAnsi="Times New Roman" w:cs="Times New Roman"/>
          <w:sz w:val="24"/>
          <w:szCs w:val="24"/>
        </w:rPr>
        <w:t>, thus the instar can be identified even for very poorly handled</w:t>
      </w:r>
      <w:r w:rsidR="008A2AA9" w:rsidRPr="00A37EC8">
        <w:rPr>
          <w:rFonts w:ascii="Times New Roman" w:hAnsi="Times New Roman" w:cs="Times New Roman"/>
          <w:sz w:val="24"/>
          <w:szCs w:val="24"/>
        </w:rPr>
        <w:t xml:space="preserve"> and long dead</w:t>
      </w:r>
      <w:r w:rsidR="0085009E" w:rsidRPr="00A37EC8">
        <w:rPr>
          <w:rFonts w:ascii="Times New Roman" w:hAnsi="Times New Roman" w:cs="Times New Roman"/>
          <w:sz w:val="24"/>
          <w:szCs w:val="24"/>
        </w:rPr>
        <w:t xml:space="preserve"> specimens.</w:t>
      </w:r>
      <w:r w:rsidRPr="00A37EC8">
        <w:rPr>
          <w:rFonts w:ascii="Times New Roman" w:hAnsi="Times New Roman" w:cs="Times New Roman"/>
          <w:sz w:val="24"/>
          <w:szCs w:val="24"/>
        </w:rPr>
        <w:t xml:space="preserve"> </w:t>
      </w:r>
      <w:r w:rsidR="003D1080" w:rsidRPr="00A37EC8">
        <w:rPr>
          <w:rFonts w:ascii="Times New Roman" w:hAnsi="Times New Roman" w:cs="Times New Roman"/>
          <w:sz w:val="24"/>
          <w:szCs w:val="24"/>
        </w:rPr>
        <w:t xml:space="preserve">Ultimately, </w:t>
      </w:r>
      <w:del w:id="19" w:author="Jakubec Pavel" w:date="2016-01-07T12:45:00Z">
        <w:r w:rsidR="00DB0F65" w:rsidRPr="00A37EC8" w:rsidDel="006356D2">
          <w:rPr>
            <w:rFonts w:ascii="Times New Roman" w:hAnsi="Times New Roman" w:cs="Times New Roman"/>
            <w:sz w:val="24"/>
            <w:szCs w:val="24"/>
          </w:rPr>
          <w:delText xml:space="preserve"> </w:delText>
        </w:r>
      </w:del>
      <w:r w:rsidR="003D1080" w:rsidRPr="00A37EC8">
        <w:rPr>
          <w:rFonts w:ascii="Times New Roman" w:hAnsi="Times New Roman" w:cs="Times New Roman"/>
          <w:sz w:val="24"/>
          <w:szCs w:val="24"/>
        </w:rPr>
        <w:t>the</w:t>
      </w:r>
      <w:r w:rsidR="00DB0F65" w:rsidRPr="00A37EC8">
        <w:rPr>
          <w:rFonts w:ascii="Times New Roman" w:hAnsi="Times New Roman" w:cs="Times New Roman"/>
          <w:sz w:val="24"/>
          <w:szCs w:val="24"/>
        </w:rPr>
        <w:t xml:space="preserve"> </w:t>
      </w:r>
      <w:r w:rsidR="003D1080" w:rsidRPr="00A37EC8">
        <w:rPr>
          <w:rFonts w:ascii="Times New Roman" w:hAnsi="Times New Roman" w:cs="Times New Roman"/>
          <w:sz w:val="24"/>
          <w:szCs w:val="24"/>
        </w:rPr>
        <w:t xml:space="preserve">head </w:t>
      </w:r>
      <w:r w:rsidR="00EE1A28">
        <w:rPr>
          <w:rFonts w:ascii="Times New Roman" w:hAnsi="Times New Roman" w:cs="Times New Roman"/>
          <w:sz w:val="24"/>
          <w:szCs w:val="24"/>
        </w:rPr>
        <w:t xml:space="preserve">capsule </w:t>
      </w:r>
      <w:r w:rsidR="003D1080" w:rsidRPr="00A37EC8">
        <w:rPr>
          <w:rFonts w:ascii="Times New Roman" w:hAnsi="Times New Roman" w:cs="Times New Roman"/>
          <w:sz w:val="24"/>
          <w:szCs w:val="24"/>
        </w:rPr>
        <w:t xml:space="preserve">width </w:t>
      </w:r>
      <w:r w:rsidR="00EE1A28">
        <w:rPr>
          <w:rFonts w:ascii="Times New Roman" w:hAnsi="Times New Roman" w:cs="Times New Roman"/>
          <w:sz w:val="24"/>
          <w:szCs w:val="24"/>
        </w:rPr>
        <w:t xml:space="preserve">was chosen </w:t>
      </w:r>
      <w:r w:rsidR="003D1080" w:rsidRPr="00A37EC8">
        <w:rPr>
          <w:rFonts w:ascii="Times New Roman" w:hAnsi="Times New Roman" w:cs="Times New Roman"/>
          <w:sz w:val="24"/>
          <w:szCs w:val="24"/>
        </w:rPr>
        <w:t>over its length for a practical reason. Head width</w:t>
      </w:r>
      <w:r w:rsidR="00257A51" w:rsidRPr="00A37EC8">
        <w:rPr>
          <w:rFonts w:ascii="Times New Roman" w:hAnsi="Times New Roman" w:cs="Times New Roman"/>
          <w:sz w:val="24"/>
          <w:szCs w:val="24"/>
        </w:rPr>
        <w:t xml:space="preserve"> of living larvae</w:t>
      </w:r>
      <w:r w:rsidR="003D1080" w:rsidRPr="00A37EC8">
        <w:rPr>
          <w:rFonts w:ascii="Times New Roman" w:hAnsi="Times New Roman" w:cs="Times New Roman"/>
          <w:sz w:val="24"/>
          <w:szCs w:val="24"/>
        </w:rPr>
        <w:t xml:space="preserve"> </w:t>
      </w:r>
      <w:r w:rsidR="00257A51" w:rsidRPr="00A37EC8">
        <w:rPr>
          <w:rFonts w:ascii="Times New Roman" w:hAnsi="Times New Roman" w:cs="Times New Roman"/>
          <w:sz w:val="24"/>
          <w:szCs w:val="24"/>
        </w:rPr>
        <w:t>d</w:t>
      </w:r>
      <w:r w:rsidR="00EE1A28">
        <w:rPr>
          <w:rFonts w:ascii="Times New Roman" w:hAnsi="Times New Roman" w:cs="Times New Roman"/>
          <w:sz w:val="24"/>
          <w:szCs w:val="24"/>
        </w:rPr>
        <w:t>id</w:t>
      </w:r>
      <w:r w:rsidR="003D1080" w:rsidRPr="00A37EC8">
        <w:rPr>
          <w:rFonts w:ascii="Times New Roman" w:hAnsi="Times New Roman" w:cs="Times New Roman"/>
          <w:sz w:val="24"/>
          <w:szCs w:val="24"/>
        </w:rPr>
        <w:t xml:space="preserve"> not change on</w:t>
      </w:r>
      <w:r w:rsidR="00CB3371" w:rsidRPr="00A37EC8">
        <w:rPr>
          <w:rFonts w:ascii="Times New Roman" w:hAnsi="Times New Roman" w:cs="Times New Roman"/>
          <w:sz w:val="24"/>
          <w:szCs w:val="24"/>
        </w:rPr>
        <w:t xml:space="preserve"> the</w:t>
      </w:r>
      <w:r w:rsidR="003D1080" w:rsidRPr="00A37EC8">
        <w:rPr>
          <w:rFonts w:ascii="Times New Roman" w:hAnsi="Times New Roman" w:cs="Times New Roman"/>
          <w:sz w:val="24"/>
          <w:szCs w:val="24"/>
        </w:rPr>
        <w:t xml:space="preserve"> pictures captured </w:t>
      </w:r>
      <w:r w:rsidR="00257A51" w:rsidRPr="00A37EC8">
        <w:rPr>
          <w:rFonts w:ascii="Times New Roman" w:hAnsi="Times New Roman" w:cs="Times New Roman"/>
          <w:sz w:val="24"/>
          <w:szCs w:val="24"/>
        </w:rPr>
        <w:t>from above, but length varie</w:t>
      </w:r>
      <w:r w:rsidR="00EE1A28">
        <w:rPr>
          <w:rFonts w:ascii="Times New Roman" w:hAnsi="Times New Roman" w:cs="Times New Roman"/>
          <w:sz w:val="24"/>
          <w:szCs w:val="24"/>
        </w:rPr>
        <w:t>d</w:t>
      </w:r>
      <w:r w:rsidR="00257A51" w:rsidRPr="00A37EC8">
        <w:rPr>
          <w:rFonts w:ascii="Times New Roman" w:hAnsi="Times New Roman" w:cs="Times New Roman"/>
          <w:sz w:val="24"/>
          <w:szCs w:val="24"/>
        </w:rPr>
        <w:t xml:space="preserve"> </w:t>
      </w:r>
      <w:r w:rsidR="00EE1A28">
        <w:rPr>
          <w:rFonts w:ascii="Times New Roman" w:hAnsi="Times New Roman" w:cs="Times New Roman"/>
          <w:sz w:val="24"/>
          <w:szCs w:val="24"/>
        </w:rPr>
        <w:t>considerably</w:t>
      </w:r>
      <w:r w:rsidR="00257A51" w:rsidRPr="00A37EC8">
        <w:rPr>
          <w:rFonts w:ascii="Times New Roman" w:hAnsi="Times New Roman" w:cs="Times New Roman"/>
          <w:sz w:val="24"/>
          <w:szCs w:val="24"/>
        </w:rPr>
        <w:t>.</w:t>
      </w:r>
    </w:p>
    <w:p w14:paraId="504D7456" w14:textId="640AFF8A" w:rsidR="00AD6BD5" w:rsidRPr="00A37EC8" w:rsidRDefault="00836D15">
      <w:pPr>
        <w:rPr>
          <w:rFonts w:ascii="Times New Roman" w:hAnsi="Times New Roman" w:cs="Times New Roman"/>
          <w:sz w:val="24"/>
          <w:szCs w:val="24"/>
        </w:rPr>
      </w:pPr>
      <w:r w:rsidRPr="00A37EC8">
        <w:rPr>
          <w:rFonts w:ascii="Times New Roman" w:hAnsi="Times New Roman" w:cs="Times New Roman"/>
          <w:sz w:val="24"/>
          <w:szCs w:val="24"/>
        </w:rPr>
        <w:t xml:space="preserve">For estimating the mean and standard deviation of the head capsule width </w:t>
      </w:r>
      <w:r w:rsidR="004B7C27">
        <w:rPr>
          <w:rFonts w:ascii="Times New Roman" w:hAnsi="Times New Roman" w:cs="Times New Roman"/>
          <w:sz w:val="24"/>
          <w:szCs w:val="24"/>
        </w:rPr>
        <w:t>(measured in the widest point)</w:t>
      </w:r>
      <w:r w:rsidR="00EE1A28">
        <w:rPr>
          <w:rFonts w:ascii="Times New Roman" w:hAnsi="Times New Roman" w:cs="Times New Roman"/>
          <w:sz w:val="24"/>
          <w:szCs w:val="24"/>
        </w:rPr>
        <w:t>,</w:t>
      </w:r>
      <w:r w:rsidR="004B7C27">
        <w:rPr>
          <w:rFonts w:ascii="Times New Roman" w:hAnsi="Times New Roman" w:cs="Times New Roman"/>
          <w:sz w:val="24"/>
          <w:szCs w:val="24"/>
        </w:rPr>
        <w:t xml:space="preserve"> </w:t>
      </w:r>
      <w:del w:id="20" w:author="Jakubec Pavel" w:date="2016-01-07T12:48:00Z">
        <w:r w:rsidRPr="00A37EC8" w:rsidDel="009E44E8">
          <w:rPr>
            <w:rFonts w:ascii="Times New Roman" w:hAnsi="Times New Roman" w:cs="Times New Roman"/>
            <w:sz w:val="24"/>
            <w:szCs w:val="24"/>
          </w:rPr>
          <w:delText xml:space="preserve">we </w:delText>
        </w:r>
      </w:del>
      <w:ins w:id="21" w:author="Jakubec Pavel" w:date="2016-01-07T12:48:00Z">
        <w:r w:rsidR="009E44E8">
          <w:rPr>
            <w:rFonts w:ascii="Times New Roman" w:hAnsi="Times New Roman" w:cs="Times New Roman"/>
            <w:sz w:val="24"/>
            <w:szCs w:val="24"/>
          </w:rPr>
          <w:t>I</w:t>
        </w:r>
        <w:r w:rsidR="009E44E8" w:rsidRPr="00A37EC8">
          <w:rPr>
            <w:rFonts w:ascii="Times New Roman" w:hAnsi="Times New Roman" w:cs="Times New Roman"/>
            <w:sz w:val="24"/>
            <w:szCs w:val="24"/>
          </w:rPr>
          <w:t xml:space="preserve"> </w:t>
        </w:r>
      </w:ins>
      <w:r w:rsidRPr="00A37EC8">
        <w:rPr>
          <w:rFonts w:ascii="Times New Roman" w:hAnsi="Times New Roman" w:cs="Times New Roman"/>
          <w:sz w:val="24"/>
          <w:szCs w:val="24"/>
        </w:rPr>
        <w:t>used all photographs where the head was clearly visible and was sharp enough to make a precise measurement.</w:t>
      </w:r>
      <w:r w:rsidR="00840C62" w:rsidRPr="00A37EC8">
        <w:rPr>
          <w:rFonts w:ascii="Times New Roman" w:hAnsi="Times New Roman" w:cs="Times New Roman"/>
          <w:sz w:val="24"/>
          <w:szCs w:val="24"/>
        </w:rPr>
        <w:t xml:space="preserve"> </w:t>
      </w:r>
      <w:r w:rsidR="003A353D" w:rsidRPr="00A37EC8">
        <w:rPr>
          <w:rFonts w:ascii="Times New Roman" w:hAnsi="Times New Roman" w:cs="Times New Roman"/>
          <w:sz w:val="24"/>
          <w:szCs w:val="24"/>
        </w:rPr>
        <w:t>All</w:t>
      </w:r>
      <w:r w:rsidR="00840C62" w:rsidRPr="00A37EC8">
        <w:rPr>
          <w:rFonts w:ascii="Times New Roman" w:hAnsi="Times New Roman" w:cs="Times New Roman"/>
          <w:sz w:val="24"/>
          <w:szCs w:val="24"/>
        </w:rPr>
        <w:t xml:space="preserve"> measurements were with graphical program EidosMicro</w:t>
      </w:r>
      <w:r w:rsidR="00EE1A28">
        <w:rPr>
          <w:rFonts w:ascii="Times New Roman" w:hAnsi="Times New Roman" w:cs="Times New Roman"/>
          <w:sz w:val="24"/>
          <w:szCs w:val="24"/>
        </w:rPr>
        <w:t>,</w:t>
      </w:r>
      <w:r w:rsidR="00572581" w:rsidRPr="00A37EC8">
        <w:rPr>
          <w:rFonts w:ascii="Times New Roman" w:hAnsi="Times New Roman" w:cs="Times New Roman"/>
          <w:sz w:val="24"/>
          <w:szCs w:val="24"/>
        </w:rPr>
        <w:t xml:space="preserve"> calibrated </w:t>
      </w:r>
      <w:r w:rsidR="005B660E" w:rsidRPr="00A37EC8">
        <w:rPr>
          <w:rFonts w:ascii="Times New Roman" w:hAnsi="Times New Roman" w:cs="Times New Roman"/>
          <w:sz w:val="24"/>
          <w:szCs w:val="24"/>
        </w:rPr>
        <w:t>by</w:t>
      </w:r>
      <w:r w:rsidR="00572581" w:rsidRPr="00A37EC8">
        <w:rPr>
          <w:rFonts w:ascii="Times New Roman" w:hAnsi="Times New Roman" w:cs="Times New Roman"/>
          <w:sz w:val="24"/>
          <w:szCs w:val="24"/>
        </w:rPr>
        <w:t xml:space="preserve"> </w:t>
      </w:r>
      <w:r w:rsidR="00EE1A28">
        <w:rPr>
          <w:rFonts w:ascii="Times New Roman" w:hAnsi="Times New Roman" w:cs="Times New Roman"/>
          <w:sz w:val="24"/>
          <w:szCs w:val="24"/>
        </w:rPr>
        <w:t xml:space="preserve">a </w:t>
      </w:r>
      <w:r w:rsidR="00572581" w:rsidRPr="00A37EC8">
        <w:rPr>
          <w:rFonts w:ascii="Times New Roman" w:hAnsi="Times New Roman" w:cs="Times New Roman"/>
          <w:sz w:val="24"/>
          <w:szCs w:val="24"/>
        </w:rPr>
        <w:t>precise ruler</w:t>
      </w:r>
      <w:r w:rsidR="00840C62" w:rsidRPr="00A37EC8">
        <w:rPr>
          <w:rFonts w:ascii="Times New Roman" w:hAnsi="Times New Roman" w:cs="Times New Roman"/>
          <w:sz w:val="24"/>
          <w:szCs w:val="24"/>
        </w:rPr>
        <w:t xml:space="preserve">. </w:t>
      </w:r>
    </w:p>
    <w:p w14:paraId="4674DD8F" w14:textId="23964D9F" w:rsidR="005F59B7" w:rsidRPr="00A37EC8" w:rsidRDefault="005F59B7">
      <w:pPr>
        <w:rPr>
          <w:rFonts w:ascii="Times New Roman" w:hAnsi="Times New Roman" w:cs="Times New Roman"/>
          <w:sz w:val="24"/>
          <w:szCs w:val="24"/>
        </w:rPr>
      </w:pPr>
      <w:r w:rsidRPr="00A37EC8">
        <w:rPr>
          <w:rFonts w:ascii="Times New Roman" w:hAnsi="Times New Roman" w:cs="Times New Roman"/>
          <w:sz w:val="24"/>
          <w:szCs w:val="24"/>
        </w:rPr>
        <w:t xml:space="preserve">Parameters of thermal summation model </w:t>
      </w:r>
      <w:r w:rsidR="00E4223C" w:rsidRPr="00A37EC8">
        <w:rPr>
          <w:rFonts w:ascii="Times New Roman" w:hAnsi="Times New Roman" w:cs="Times New Roman"/>
          <w:sz w:val="24"/>
          <w:szCs w:val="24"/>
        </w:rPr>
        <w:t>(lower developmental threshold (</w:t>
      </w:r>
      <w:r w:rsidR="001B2CE2" w:rsidRPr="00A37EC8">
        <w:rPr>
          <w:rFonts w:ascii="Times New Roman" w:hAnsi="Times New Roman" w:cs="Times New Roman"/>
          <w:sz w:val="24"/>
          <w:szCs w:val="24"/>
        </w:rPr>
        <w:t>t</w:t>
      </w:r>
      <w:r w:rsidR="00E4223C" w:rsidRPr="00A37EC8">
        <w:rPr>
          <w:rFonts w:ascii="Times New Roman" w:hAnsi="Times New Roman" w:cs="Times New Roman"/>
          <w:sz w:val="24"/>
          <w:szCs w:val="24"/>
        </w:rPr>
        <w:t>) and sum of effective temperatures (</w:t>
      </w:r>
      <w:r w:rsidR="001B2CE2" w:rsidRPr="00A37EC8">
        <w:rPr>
          <w:rFonts w:ascii="Times New Roman" w:hAnsi="Times New Roman" w:cs="Times New Roman"/>
          <w:sz w:val="24"/>
          <w:szCs w:val="24"/>
        </w:rPr>
        <w:t>k</w:t>
      </w:r>
      <w:r w:rsidR="00E4223C" w:rsidRPr="00A37EC8">
        <w:rPr>
          <w:rFonts w:ascii="Times New Roman" w:hAnsi="Times New Roman" w:cs="Times New Roman"/>
          <w:sz w:val="24"/>
          <w:szCs w:val="24"/>
        </w:rPr>
        <w:t xml:space="preserve">)) </w:t>
      </w:r>
      <w:r w:rsidRPr="00A37EC8">
        <w:rPr>
          <w:rFonts w:ascii="Times New Roman" w:hAnsi="Times New Roman" w:cs="Times New Roman"/>
          <w:sz w:val="24"/>
          <w:szCs w:val="24"/>
        </w:rPr>
        <w:t>were estimated for each developmental stage using the major axis regression method</w:t>
      </w:r>
      <w:r w:rsidR="003D2275" w:rsidRPr="00A37EC8">
        <w:rPr>
          <w:rFonts w:ascii="Times New Roman" w:hAnsi="Times New Roman" w:cs="Times New Roman"/>
          <w:sz w:val="24"/>
          <w:szCs w:val="24"/>
        </w:rPr>
        <w:t xml:space="preserve"> ((DT)= k +tD)</w:t>
      </w:r>
      <w:r w:rsidR="00EE1A28">
        <w:rPr>
          <w:rFonts w:ascii="Times New Roman" w:hAnsi="Times New Roman" w:cs="Times New Roman"/>
          <w:sz w:val="24"/>
          <w:szCs w:val="24"/>
        </w:rPr>
        <w:t>,</w:t>
      </w:r>
      <w:r w:rsidR="001B2CE2" w:rsidRPr="00A37EC8">
        <w:rPr>
          <w:rFonts w:ascii="Times New Roman" w:hAnsi="Times New Roman" w:cs="Times New Roman"/>
          <w:sz w:val="24"/>
          <w:szCs w:val="24"/>
        </w:rPr>
        <w:t xml:space="preserve"> where D is duration of development, </w:t>
      </w:r>
      <w:r w:rsidR="00EE1A28">
        <w:rPr>
          <w:rFonts w:ascii="Times New Roman" w:hAnsi="Times New Roman" w:cs="Times New Roman"/>
          <w:sz w:val="24"/>
          <w:szCs w:val="24"/>
        </w:rPr>
        <w:t xml:space="preserve">and </w:t>
      </w:r>
      <w:r w:rsidR="001B2CE2" w:rsidRPr="00A37EC8">
        <w:rPr>
          <w:rFonts w:ascii="Times New Roman" w:hAnsi="Times New Roman" w:cs="Times New Roman"/>
          <w:sz w:val="24"/>
          <w:szCs w:val="24"/>
        </w:rPr>
        <w:t xml:space="preserve">T is environmental temperature (°C). This formula </w:t>
      </w:r>
      <w:r w:rsidRPr="00A37EC8">
        <w:rPr>
          <w:rFonts w:ascii="Times New Roman" w:hAnsi="Times New Roman" w:cs="Times New Roman"/>
          <w:sz w:val="24"/>
          <w:szCs w:val="24"/>
        </w:rPr>
        <w:t xml:space="preserve">was developed </w:t>
      </w:r>
      <w:r w:rsidR="00EE1A28">
        <w:rPr>
          <w:rFonts w:ascii="Times New Roman" w:hAnsi="Times New Roman" w:cs="Times New Roman"/>
          <w:sz w:val="24"/>
          <w:szCs w:val="24"/>
        </w:rPr>
        <w:t>previously</w:t>
      </w:r>
      <w:r w:rsidR="00EE1A28" w:rsidRPr="00A37EC8">
        <w:rPr>
          <w:rFonts w:ascii="Times New Roman" w:hAnsi="Times New Roman" w:cs="Times New Roman"/>
          <w:sz w:val="24"/>
          <w:szCs w:val="24"/>
        </w:rPr>
        <w:t xml:space="preserve"> </w:t>
      </w:r>
      <w:r w:rsidRPr="00A37EC8">
        <w:rPr>
          <w:rFonts w:ascii="Times New Roman" w:hAnsi="Times New Roman" w:cs="Times New Roman"/>
          <w:noProof/>
          <w:sz w:val="24"/>
          <w:szCs w:val="24"/>
        </w:rPr>
        <w:t>(Ikemoto &amp; Takai, 2000)</w:t>
      </w:r>
      <w:r w:rsidR="001B2CE2" w:rsidRPr="00A37EC8">
        <w:rPr>
          <w:rFonts w:ascii="Times New Roman" w:hAnsi="Times New Roman" w:cs="Times New Roman"/>
          <w:sz w:val="24"/>
          <w:szCs w:val="24"/>
        </w:rPr>
        <w:t xml:space="preserve"> and is commonly used for estimation of thermal summation parameters and their standard errors </w:t>
      </w:r>
      <w:r w:rsidRPr="00A37EC8">
        <w:rPr>
          <w:rFonts w:ascii="Times New Roman" w:hAnsi="Times New Roman" w:cs="Times New Roman"/>
          <w:sz w:val="24"/>
          <w:szCs w:val="24"/>
        </w:rPr>
        <w:t>in forensic entomology (</w:t>
      </w:r>
      <w:r w:rsidR="00662925" w:rsidRPr="00A37EC8">
        <w:rPr>
          <w:rFonts w:ascii="Times New Roman" w:hAnsi="Times New Roman" w:cs="Times New Roman"/>
          <w:sz w:val="24"/>
          <w:szCs w:val="24"/>
        </w:rPr>
        <w:t>e.g.</w:t>
      </w:r>
      <w:r w:rsidR="006A13E0" w:rsidRPr="00A37EC8">
        <w:rPr>
          <w:rFonts w:ascii="Times New Roman" w:hAnsi="Times New Roman" w:cs="Times New Roman"/>
          <w:sz w:val="24"/>
          <w:szCs w:val="24"/>
        </w:rPr>
        <w:t>,</w:t>
      </w:r>
      <w:r w:rsidR="00662925" w:rsidRPr="00A37EC8">
        <w:rPr>
          <w:rFonts w:ascii="Times New Roman" w:hAnsi="Times New Roman" w:cs="Times New Roman"/>
          <w:sz w:val="24"/>
          <w:szCs w:val="24"/>
        </w:rPr>
        <w:t xml:space="preserve"> </w:t>
      </w:r>
      <w:r w:rsidR="00E958A8" w:rsidRPr="00A37EC8">
        <w:rPr>
          <w:rFonts w:ascii="Times New Roman" w:hAnsi="Times New Roman" w:cs="Times New Roman"/>
          <w:noProof/>
          <w:sz w:val="24"/>
          <w:szCs w:val="24"/>
        </w:rPr>
        <w:t xml:space="preserve">(Midgley &amp; Villet, 2009a; Ridgeway </w:t>
      </w:r>
      <w:r w:rsidR="00E958A8" w:rsidRPr="00A37EC8">
        <w:rPr>
          <w:rFonts w:ascii="Times New Roman" w:hAnsi="Times New Roman" w:cs="Times New Roman"/>
          <w:i/>
          <w:noProof/>
          <w:sz w:val="24"/>
          <w:szCs w:val="24"/>
        </w:rPr>
        <w:t>et al.</w:t>
      </w:r>
      <w:r w:rsidR="00E958A8" w:rsidRPr="00A37EC8">
        <w:rPr>
          <w:rFonts w:ascii="Times New Roman" w:hAnsi="Times New Roman" w:cs="Times New Roman"/>
          <w:noProof/>
          <w:sz w:val="24"/>
          <w:szCs w:val="24"/>
        </w:rPr>
        <w:t>, 2014)</w:t>
      </w:r>
      <w:r w:rsidR="00E958D0" w:rsidRPr="00A37EC8">
        <w:rPr>
          <w:rFonts w:ascii="Times New Roman" w:hAnsi="Times New Roman" w:cs="Times New Roman"/>
          <w:sz w:val="24"/>
          <w:szCs w:val="24"/>
        </w:rPr>
        <w:t xml:space="preserve">). </w:t>
      </w:r>
      <w:r w:rsidR="00EE1A28">
        <w:rPr>
          <w:rFonts w:ascii="Times New Roman" w:hAnsi="Times New Roman" w:cs="Times New Roman"/>
          <w:noProof/>
          <w:sz w:val="24"/>
          <w:szCs w:val="24"/>
        </w:rPr>
        <w:t>The</w:t>
      </w:r>
      <w:r w:rsidR="001B2CE2" w:rsidRPr="00A37EC8">
        <w:rPr>
          <w:rFonts w:ascii="Times New Roman" w:hAnsi="Times New Roman" w:cs="Times New Roman"/>
          <w:sz w:val="24"/>
          <w:szCs w:val="24"/>
        </w:rPr>
        <w:t xml:space="preserve"> </w:t>
      </w:r>
      <w:r w:rsidR="00AD6BD5" w:rsidRPr="00A37EC8">
        <w:rPr>
          <w:rFonts w:ascii="Times New Roman" w:hAnsi="Times New Roman" w:cs="Times New Roman"/>
          <w:sz w:val="24"/>
          <w:szCs w:val="24"/>
        </w:rPr>
        <w:t xml:space="preserve">method </w:t>
      </w:r>
      <w:r w:rsidR="00093960" w:rsidRPr="00A37EC8">
        <w:rPr>
          <w:rFonts w:ascii="Times New Roman" w:hAnsi="Times New Roman" w:cs="Times New Roman"/>
          <w:sz w:val="24"/>
          <w:szCs w:val="24"/>
        </w:rPr>
        <w:t xml:space="preserve">is based on </w:t>
      </w:r>
      <w:r w:rsidR="00EE1A28">
        <w:rPr>
          <w:rFonts w:ascii="Times New Roman" w:hAnsi="Times New Roman" w:cs="Times New Roman"/>
          <w:sz w:val="24"/>
          <w:szCs w:val="24"/>
        </w:rPr>
        <w:t xml:space="preserve">a </w:t>
      </w:r>
      <w:r w:rsidR="00AD6BD5" w:rsidRPr="00A37EC8">
        <w:rPr>
          <w:rFonts w:ascii="Times New Roman" w:hAnsi="Times New Roman" w:cs="Times New Roman"/>
          <w:sz w:val="24"/>
          <w:szCs w:val="24"/>
        </w:rPr>
        <w:t>standard linearized formula (1/D</w:t>
      </w:r>
      <w:r w:rsidR="000E75B2" w:rsidRPr="00A37EC8">
        <w:rPr>
          <w:rFonts w:ascii="Times New Roman" w:hAnsi="Times New Roman" w:cs="Times New Roman"/>
          <w:sz w:val="24"/>
          <w:szCs w:val="24"/>
        </w:rPr>
        <w:t> </w:t>
      </w:r>
      <w:r w:rsidR="00AD6BD5" w:rsidRPr="00A37EC8">
        <w:rPr>
          <w:rFonts w:ascii="Times New Roman" w:hAnsi="Times New Roman" w:cs="Times New Roman"/>
          <w:sz w:val="24"/>
          <w:szCs w:val="24"/>
        </w:rPr>
        <w:t>=</w:t>
      </w:r>
      <w:r w:rsidR="000E75B2" w:rsidRPr="00A37EC8">
        <w:rPr>
          <w:rFonts w:ascii="Times New Roman" w:hAnsi="Times New Roman" w:cs="Times New Roman"/>
          <w:sz w:val="24"/>
          <w:szCs w:val="24"/>
        </w:rPr>
        <w:t> — (</w:t>
      </w:r>
      <w:r w:rsidR="00AD6BD5" w:rsidRPr="00A37EC8">
        <w:rPr>
          <w:rFonts w:ascii="Times New Roman" w:hAnsi="Times New Roman" w:cs="Times New Roman"/>
          <w:sz w:val="24"/>
          <w:szCs w:val="24"/>
        </w:rPr>
        <w:t>t/k</w:t>
      </w:r>
      <w:r w:rsidR="000E75B2" w:rsidRPr="00A37EC8">
        <w:rPr>
          <w:rFonts w:ascii="Times New Roman" w:hAnsi="Times New Roman" w:cs="Times New Roman"/>
          <w:sz w:val="24"/>
          <w:szCs w:val="24"/>
        </w:rPr>
        <w:t xml:space="preserve">) + </w:t>
      </w:r>
      <w:r w:rsidR="00093960" w:rsidRPr="00A37EC8">
        <w:rPr>
          <w:rFonts w:ascii="Times New Roman" w:hAnsi="Times New Roman" w:cs="Times New Roman"/>
          <w:sz w:val="24"/>
          <w:szCs w:val="24"/>
        </w:rPr>
        <w:t xml:space="preserve">(1/k)T), but it weights </w:t>
      </w:r>
      <w:r w:rsidR="000E75B2" w:rsidRPr="00A37EC8">
        <w:rPr>
          <w:rFonts w:ascii="Times New Roman" w:hAnsi="Times New Roman" w:cs="Times New Roman"/>
          <w:sz w:val="24"/>
          <w:szCs w:val="24"/>
        </w:rPr>
        <w:t xml:space="preserve">out </w:t>
      </w:r>
      <w:r w:rsidR="00093960" w:rsidRPr="00A37EC8">
        <w:rPr>
          <w:rFonts w:ascii="Times New Roman" w:hAnsi="Times New Roman" w:cs="Times New Roman"/>
          <w:sz w:val="24"/>
          <w:szCs w:val="24"/>
        </w:rPr>
        <w:t xml:space="preserve">the data points in lower and upper part of the temperature range to obtain more reliable </w:t>
      </w:r>
      <w:r w:rsidR="003D2275" w:rsidRPr="00A37EC8">
        <w:rPr>
          <w:rFonts w:ascii="Times New Roman" w:hAnsi="Times New Roman" w:cs="Times New Roman"/>
          <w:sz w:val="24"/>
          <w:szCs w:val="24"/>
        </w:rPr>
        <w:t>estimates of the parameters</w:t>
      </w:r>
      <w:r w:rsidR="00093960" w:rsidRPr="00A37EC8">
        <w:rPr>
          <w:rFonts w:ascii="Times New Roman" w:hAnsi="Times New Roman" w:cs="Times New Roman"/>
          <w:sz w:val="24"/>
          <w:szCs w:val="24"/>
        </w:rPr>
        <w:t xml:space="preserve">. </w:t>
      </w:r>
    </w:p>
    <w:p w14:paraId="0C649A62" w14:textId="77777777" w:rsidR="00840C62" w:rsidRPr="00A37EC8" w:rsidRDefault="00564AA9">
      <w:pPr>
        <w:rPr>
          <w:rFonts w:ascii="Times New Roman" w:hAnsi="Times New Roman" w:cs="Times New Roman"/>
          <w:sz w:val="24"/>
          <w:szCs w:val="24"/>
        </w:rPr>
      </w:pPr>
      <w:r w:rsidRPr="00A37EC8">
        <w:rPr>
          <w:rFonts w:ascii="Times New Roman" w:hAnsi="Times New Roman" w:cs="Times New Roman"/>
          <w:sz w:val="24"/>
          <w:szCs w:val="24"/>
        </w:rPr>
        <w:lastRenderedPageBreak/>
        <w:t xml:space="preserve">Normality of all the data was confirmed by evaluation of the qqplots and histograms. The significance level was set at 5%. Data management and all analysis </w:t>
      </w:r>
      <w:r w:rsidR="007E580F" w:rsidRPr="00A37EC8">
        <w:rPr>
          <w:rFonts w:ascii="Times New Roman" w:hAnsi="Times New Roman" w:cs="Times New Roman"/>
          <w:sz w:val="24"/>
          <w:szCs w:val="24"/>
        </w:rPr>
        <w:t>were</w:t>
      </w:r>
      <w:r w:rsidRPr="00A37EC8">
        <w:rPr>
          <w:rFonts w:ascii="Times New Roman" w:hAnsi="Times New Roman" w:cs="Times New Roman"/>
          <w:sz w:val="24"/>
          <w:szCs w:val="24"/>
        </w:rPr>
        <w:t xml:space="preserve"> carried out using R statistical program </w:t>
      </w:r>
      <w:r w:rsidRPr="00A37EC8">
        <w:rPr>
          <w:rFonts w:ascii="Times New Roman" w:hAnsi="Times New Roman" w:cs="Times New Roman"/>
          <w:noProof/>
          <w:sz w:val="24"/>
          <w:szCs w:val="24"/>
        </w:rPr>
        <w:t>(R Core Team, 2015)</w:t>
      </w:r>
      <w:r w:rsidRPr="00A37EC8">
        <w:rPr>
          <w:rFonts w:ascii="Times New Roman" w:hAnsi="Times New Roman" w:cs="Times New Roman"/>
          <w:sz w:val="24"/>
          <w:szCs w:val="24"/>
        </w:rPr>
        <w:t xml:space="preserve">. Graphical outputs were handled by ggplot2 and ggmap </w:t>
      </w:r>
      <w:r w:rsidR="00700F61" w:rsidRPr="00A37EC8">
        <w:rPr>
          <w:rFonts w:ascii="Times New Roman" w:hAnsi="Times New Roman" w:cs="Times New Roman"/>
          <w:sz w:val="24"/>
          <w:szCs w:val="24"/>
        </w:rPr>
        <w:t xml:space="preserve">R </w:t>
      </w:r>
      <w:r w:rsidRPr="00A37EC8">
        <w:rPr>
          <w:rFonts w:ascii="Times New Roman" w:hAnsi="Times New Roman" w:cs="Times New Roman"/>
          <w:sz w:val="24"/>
          <w:szCs w:val="24"/>
        </w:rPr>
        <w:t xml:space="preserve">packages </w:t>
      </w:r>
      <w:r w:rsidRPr="00A37EC8">
        <w:rPr>
          <w:rFonts w:ascii="Times New Roman" w:hAnsi="Times New Roman" w:cs="Times New Roman"/>
          <w:noProof/>
          <w:sz w:val="24"/>
          <w:szCs w:val="24"/>
        </w:rPr>
        <w:t>(Wickham, 2009; Kahle &amp; Wickham, 2013)</w:t>
      </w:r>
      <w:r w:rsidRPr="00A37EC8">
        <w:rPr>
          <w:rFonts w:ascii="Times New Roman" w:hAnsi="Times New Roman" w:cs="Times New Roman"/>
          <w:sz w:val="24"/>
          <w:szCs w:val="24"/>
        </w:rPr>
        <w:t>.</w:t>
      </w:r>
    </w:p>
    <w:p w14:paraId="0A835681" w14:textId="77777777" w:rsidR="00840C62" w:rsidRPr="00A37EC8" w:rsidRDefault="00840C62" w:rsidP="00A37EC8">
      <w:pPr>
        <w:pStyle w:val="Nzev"/>
      </w:pPr>
      <w:r w:rsidRPr="00A37EC8">
        <w:t>Results</w:t>
      </w:r>
    </w:p>
    <w:p w14:paraId="6B9A4F7A" w14:textId="2E73C1C7" w:rsidR="00067AC1" w:rsidRPr="00A37EC8" w:rsidRDefault="00614C63" w:rsidP="00320093">
      <w:pPr>
        <w:rPr>
          <w:rFonts w:ascii="Times New Roman" w:hAnsi="Times New Roman" w:cs="Times New Roman"/>
          <w:sz w:val="24"/>
          <w:szCs w:val="24"/>
        </w:rPr>
      </w:pPr>
      <w:r w:rsidRPr="00A37EC8">
        <w:rPr>
          <w:rFonts w:ascii="Times New Roman" w:hAnsi="Times New Roman" w:cs="Times New Roman"/>
          <w:sz w:val="24"/>
          <w:szCs w:val="24"/>
        </w:rPr>
        <w:t>In total</w:t>
      </w:r>
      <w:r w:rsidR="00B831F0" w:rsidRPr="00A37EC8">
        <w:rPr>
          <w:rFonts w:ascii="Times New Roman" w:hAnsi="Times New Roman" w:cs="Times New Roman"/>
          <w:sz w:val="24"/>
          <w:szCs w:val="24"/>
        </w:rPr>
        <w:t>,</w:t>
      </w:r>
      <w:r w:rsidRPr="00A37EC8">
        <w:rPr>
          <w:rFonts w:ascii="Times New Roman" w:hAnsi="Times New Roman" w:cs="Times New Roman"/>
          <w:sz w:val="24"/>
          <w:szCs w:val="24"/>
        </w:rPr>
        <w:t xml:space="preserve"> 81</w:t>
      </w:r>
      <w:r w:rsidR="00E81EF6" w:rsidRPr="00A37EC8">
        <w:rPr>
          <w:rFonts w:ascii="Times New Roman" w:hAnsi="Times New Roman" w:cs="Times New Roman"/>
          <w:sz w:val="24"/>
          <w:szCs w:val="24"/>
        </w:rPr>
        <w:t xml:space="preserve"> adult specimens</w:t>
      </w:r>
      <w:r w:rsidR="00190763" w:rsidRPr="00A37EC8">
        <w:rPr>
          <w:rFonts w:ascii="Times New Roman" w:hAnsi="Times New Roman" w:cs="Times New Roman"/>
          <w:sz w:val="24"/>
          <w:szCs w:val="24"/>
        </w:rPr>
        <w:t xml:space="preserve"> of S</w:t>
      </w:r>
      <w:r w:rsidR="00190763" w:rsidRPr="00A37EC8">
        <w:rPr>
          <w:rFonts w:ascii="Times New Roman" w:hAnsi="Times New Roman" w:cs="Times New Roman"/>
          <w:i/>
          <w:sz w:val="24"/>
          <w:szCs w:val="24"/>
        </w:rPr>
        <w:t>. watsoni</w:t>
      </w:r>
      <w:r w:rsidRPr="00A37EC8">
        <w:rPr>
          <w:rFonts w:ascii="Times New Roman" w:hAnsi="Times New Roman" w:cs="Times New Roman"/>
          <w:sz w:val="24"/>
          <w:szCs w:val="24"/>
        </w:rPr>
        <w:t xml:space="preserve"> </w:t>
      </w:r>
      <w:r w:rsidR="00196604">
        <w:rPr>
          <w:rFonts w:ascii="Times New Roman" w:hAnsi="Times New Roman" w:cs="Times New Roman"/>
          <w:sz w:val="24"/>
          <w:szCs w:val="24"/>
        </w:rPr>
        <w:t xml:space="preserve">were collected </w:t>
      </w:r>
      <w:r w:rsidR="00196604" w:rsidRPr="00A37EC8">
        <w:rPr>
          <w:rFonts w:ascii="Times New Roman" w:hAnsi="Times New Roman" w:cs="Times New Roman"/>
          <w:sz w:val="24"/>
          <w:szCs w:val="24"/>
        </w:rPr>
        <w:t>(Prague – 174, Běstvina - 178, Klatovy - 19, Domažlice - 28)</w:t>
      </w:r>
      <w:r w:rsidR="00196604">
        <w:rPr>
          <w:rFonts w:ascii="Times New Roman" w:hAnsi="Times New Roman" w:cs="Times New Roman"/>
          <w:sz w:val="24"/>
          <w:szCs w:val="24"/>
        </w:rPr>
        <w:t xml:space="preserve">, </w:t>
      </w:r>
      <w:r w:rsidRPr="00A37EC8">
        <w:rPr>
          <w:rFonts w:ascii="Times New Roman" w:hAnsi="Times New Roman" w:cs="Times New Roman"/>
          <w:sz w:val="24"/>
          <w:szCs w:val="24"/>
        </w:rPr>
        <w:t xml:space="preserve">and they produced </w:t>
      </w:r>
      <w:r w:rsidR="00325530" w:rsidRPr="00A37EC8">
        <w:rPr>
          <w:rFonts w:ascii="Times New Roman" w:hAnsi="Times New Roman" w:cs="Times New Roman"/>
          <w:sz w:val="24"/>
          <w:szCs w:val="24"/>
        </w:rPr>
        <w:t>399</w:t>
      </w:r>
      <w:r w:rsidR="00320093" w:rsidRPr="00A37EC8">
        <w:rPr>
          <w:rFonts w:ascii="Times New Roman" w:hAnsi="Times New Roman" w:cs="Times New Roman"/>
          <w:sz w:val="24"/>
          <w:szCs w:val="24"/>
        </w:rPr>
        <w:t xml:space="preserve"> </w:t>
      </w:r>
      <w:r w:rsidR="00341575" w:rsidRPr="00A37EC8">
        <w:rPr>
          <w:rFonts w:ascii="Times New Roman" w:hAnsi="Times New Roman" w:cs="Times New Roman"/>
          <w:sz w:val="24"/>
          <w:szCs w:val="24"/>
        </w:rPr>
        <w:t xml:space="preserve">first instar larvae </w:t>
      </w:r>
      <w:r w:rsidR="00E81EF6" w:rsidRPr="00A37EC8">
        <w:rPr>
          <w:rFonts w:ascii="Times New Roman" w:hAnsi="Times New Roman" w:cs="Times New Roman"/>
          <w:sz w:val="24"/>
          <w:szCs w:val="24"/>
        </w:rPr>
        <w:t>for the breeding experiment</w:t>
      </w:r>
      <w:r w:rsidR="00320093" w:rsidRPr="00A37EC8">
        <w:rPr>
          <w:rFonts w:ascii="Times New Roman" w:hAnsi="Times New Roman" w:cs="Times New Roman"/>
          <w:sz w:val="24"/>
          <w:szCs w:val="24"/>
        </w:rPr>
        <w:t>.</w:t>
      </w:r>
      <w:r w:rsidR="00325530" w:rsidRPr="00A37EC8">
        <w:rPr>
          <w:rFonts w:ascii="Times New Roman" w:hAnsi="Times New Roman" w:cs="Times New Roman"/>
          <w:sz w:val="24"/>
          <w:szCs w:val="24"/>
        </w:rPr>
        <w:t xml:space="preserve"> </w:t>
      </w:r>
      <w:r w:rsidR="00E81EF6" w:rsidRPr="00A37EC8">
        <w:rPr>
          <w:rFonts w:ascii="Times New Roman" w:hAnsi="Times New Roman" w:cs="Times New Roman"/>
          <w:sz w:val="24"/>
          <w:szCs w:val="24"/>
        </w:rPr>
        <w:t>Because</w:t>
      </w:r>
      <w:del w:id="22" w:author="Jakubec Pavel" w:date="2016-01-07T12:45:00Z">
        <w:r w:rsidR="00E81EF6" w:rsidRPr="00A37EC8" w:rsidDel="006356D2">
          <w:rPr>
            <w:rFonts w:ascii="Times New Roman" w:hAnsi="Times New Roman" w:cs="Times New Roman"/>
            <w:sz w:val="24"/>
            <w:szCs w:val="24"/>
          </w:rPr>
          <w:delText xml:space="preserve"> </w:delText>
        </w:r>
      </w:del>
      <w:r w:rsidR="00E81EF6"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only twelve adults </w:t>
      </w:r>
      <w:r w:rsidR="00196604">
        <w:rPr>
          <w:rFonts w:ascii="Times New Roman" w:hAnsi="Times New Roman" w:cs="Times New Roman"/>
          <w:sz w:val="24"/>
          <w:szCs w:val="24"/>
        </w:rPr>
        <w:t xml:space="preserve">were </w:t>
      </w:r>
      <w:r w:rsidR="00196604" w:rsidRPr="00A37EC8">
        <w:rPr>
          <w:rFonts w:ascii="Times New Roman" w:hAnsi="Times New Roman" w:cs="Times New Roman"/>
          <w:sz w:val="24"/>
          <w:szCs w:val="24"/>
        </w:rPr>
        <w:t xml:space="preserve">obtained </w:t>
      </w:r>
      <w:r w:rsidR="00190763" w:rsidRPr="00A37EC8">
        <w:rPr>
          <w:rFonts w:ascii="Times New Roman" w:hAnsi="Times New Roman" w:cs="Times New Roman"/>
          <w:sz w:val="24"/>
          <w:szCs w:val="24"/>
        </w:rPr>
        <w:t>from Klatovy and</w:t>
      </w:r>
      <w:r w:rsidR="00067AC1" w:rsidRPr="00A37EC8">
        <w:rPr>
          <w:rFonts w:ascii="Times New Roman" w:hAnsi="Times New Roman" w:cs="Times New Roman"/>
          <w:sz w:val="24"/>
          <w:szCs w:val="24"/>
        </w:rPr>
        <w:t xml:space="preserve"> </w:t>
      </w:r>
      <w:r w:rsidRPr="00A37EC8">
        <w:rPr>
          <w:rFonts w:ascii="Times New Roman" w:hAnsi="Times New Roman" w:cs="Times New Roman"/>
          <w:sz w:val="24"/>
          <w:szCs w:val="24"/>
        </w:rPr>
        <w:t>six</w:t>
      </w:r>
      <w:r w:rsidR="00067AC1" w:rsidRPr="00A37EC8">
        <w:rPr>
          <w:rFonts w:ascii="Times New Roman" w:hAnsi="Times New Roman" w:cs="Times New Roman"/>
          <w:sz w:val="24"/>
          <w:szCs w:val="24"/>
        </w:rPr>
        <w:t xml:space="preserve"> from</w:t>
      </w:r>
      <w:r w:rsidR="00190763" w:rsidRPr="00A37EC8">
        <w:rPr>
          <w:rFonts w:ascii="Times New Roman" w:hAnsi="Times New Roman" w:cs="Times New Roman"/>
          <w:sz w:val="24"/>
          <w:szCs w:val="24"/>
        </w:rPr>
        <w:t xml:space="preserve"> Domažlice</w:t>
      </w:r>
      <w:r w:rsidR="00067AC1" w:rsidRPr="00A37EC8">
        <w:rPr>
          <w:rFonts w:ascii="Times New Roman" w:hAnsi="Times New Roman" w:cs="Times New Roman"/>
          <w:sz w:val="24"/>
          <w:szCs w:val="24"/>
        </w:rPr>
        <w:t xml:space="preserve">, it was impossible to split them between </w:t>
      </w:r>
      <w:r w:rsidR="00196604">
        <w:rPr>
          <w:rFonts w:ascii="Times New Roman" w:hAnsi="Times New Roman" w:cs="Times New Roman"/>
          <w:sz w:val="24"/>
          <w:szCs w:val="24"/>
        </w:rPr>
        <w:t xml:space="preserve">temperature </w:t>
      </w:r>
      <w:r w:rsidR="00067AC1" w:rsidRPr="00A37EC8">
        <w:rPr>
          <w:rFonts w:ascii="Times New Roman" w:hAnsi="Times New Roman" w:cs="Times New Roman"/>
          <w:sz w:val="24"/>
          <w:szCs w:val="24"/>
        </w:rPr>
        <w:t>treatments</w:t>
      </w:r>
      <w:r w:rsidR="00196604">
        <w:rPr>
          <w:rFonts w:ascii="Times New Roman" w:hAnsi="Times New Roman" w:cs="Times New Roman"/>
          <w:sz w:val="24"/>
          <w:szCs w:val="24"/>
        </w:rPr>
        <w:t>, and they all were reared at</w:t>
      </w:r>
      <w:r w:rsidR="00067AC1" w:rsidRPr="00A37EC8">
        <w:rPr>
          <w:rFonts w:ascii="Times New Roman" w:hAnsi="Times New Roman" w:cs="Times New Roman"/>
          <w:sz w:val="24"/>
          <w:szCs w:val="24"/>
        </w:rPr>
        <w:t xml:space="preserve"> 18°C</w:t>
      </w:r>
      <w:r w:rsidR="00190763" w:rsidRPr="00A37EC8">
        <w:rPr>
          <w:rFonts w:ascii="Times New Roman" w:hAnsi="Times New Roman" w:cs="Times New Roman"/>
          <w:sz w:val="24"/>
          <w:szCs w:val="24"/>
        </w:rPr>
        <w:t>.</w:t>
      </w:r>
      <w:r w:rsidR="00320093" w:rsidRPr="00A37EC8">
        <w:rPr>
          <w:rFonts w:ascii="Times New Roman" w:hAnsi="Times New Roman" w:cs="Times New Roman"/>
          <w:sz w:val="24"/>
          <w:szCs w:val="24"/>
        </w:rPr>
        <w:t xml:space="preserve"> </w:t>
      </w:r>
    </w:p>
    <w:p w14:paraId="19E7F981" w14:textId="5FF52810" w:rsidR="008D443D" w:rsidRPr="00A37EC8" w:rsidRDefault="00765665" w:rsidP="008D443D">
      <w:pPr>
        <w:rPr>
          <w:rFonts w:ascii="Times New Roman" w:hAnsi="Times New Roman" w:cs="Times New Roman"/>
          <w:sz w:val="24"/>
          <w:szCs w:val="24"/>
        </w:rPr>
      </w:pPr>
      <w:r w:rsidRPr="00A37EC8">
        <w:rPr>
          <w:rFonts w:ascii="Times New Roman" w:hAnsi="Times New Roman" w:cs="Times New Roman"/>
          <w:sz w:val="24"/>
          <w:szCs w:val="24"/>
        </w:rPr>
        <w:t xml:space="preserve">In </w:t>
      </w:r>
      <w:r w:rsidR="000E1577" w:rsidRPr="00A37EC8">
        <w:rPr>
          <w:rFonts w:ascii="Times New Roman" w:hAnsi="Times New Roman" w:cs="Times New Roman"/>
          <w:sz w:val="24"/>
          <w:szCs w:val="24"/>
        </w:rPr>
        <w:t xml:space="preserve">the </w:t>
      </w:r>
      <w:r w:rsidRPr="00A37EC8">
        <w:rPr>
          <w:rFonts w:ascii="Times New Roman" w:hAnsi="Times New Roman" w:cs="Times New Roman"/>
          <w:sz w:val="24"/>
          <w:szCs w:val="24"/>
        </w:rPr>
        <w:t>breeding experiment</w:t>
      </w:r>
      <w:r w:rsidR="00B9074D" w:rsidRPr="00A37EC8">
        <w:rPr>
          <w:rFonts w:ascii="Times New Roman" w:hAnsi="Times New Roman" w:cs="Times New Roman"/>
          <w:sz w:val="24"/>
          <w:szCs w:val="24"/>
        </w:rPr>
        <w:t xml:space="preserve">, </w:t>
      </w:r>
      <w:r w:rsidR="00196604">
        <w:rPr>
          <w:rFonts w:ascii="Times New Roman" w:hAnsi="Times New Roman" w:cs="Times New Roman"/>
          <w:sz w:val="24"/>
          <w:szCs w:val="24"/>
        </w:rPr>
        <w:t>the</w:t>
      </w:r>
      <w:r w:rsidR="00B9074D"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duration of development </w:t>
      </w:r>
      <w:r w:rsidR="00B9074D" w:rsidRPr="00A37EC8">
        <w:rPr>
          <w:rFonts w:ascii="Times New Roman" w:hAnsi="Times New Roman" w:cs="Times New Roman"/>
          <w:sz w:val="24"/>
          <w:szCs w:val="24"/>
        </w:rPr>
        <w:t xml:space="preserve">of </w:t>
      </w:r>
      <w:r w:rsidRPr="00A37EC8">
        <w:rPr>
          <w:rFonts w:ascii="Times New Roman" w:hAnsi="Times New Roman" w:cs="Times New Roman"/>
          <w:sz w:val="24"/>
          <w:szCs w:val="24"/>
        </w:rPr>
        <w:t>all</w:t>
      </w:r>
      <w:r w:rsidR="00B9074D" w:rsidRPr="00A37EC8">
        <w:rPr>
          <w:rFonts w:ascii="Times New Roman" w:hAnsi="Times New Roman" w:cs="Times New Roman"/>
          <w:sz w:val="24"/>
          <w:szCs w:val="24"/>
        </w:rPr>
        <w:t xml:space="preserve"> </w:t>
      </w:r>
      <w:r w:rsidR="00B9074D" w:rsidRPr="00A37EC8">
        <w:rPr>
          <w:rFonts w:ascii="Times New Roman" w:hAnsi="Times New Roman" w:cs="Times New Roman"/>
          <w:i/>
          <w:sz w:val="24"/>
          <w:szCs w:val="24"/>
        </w:rPr>
        <w:t>S. watsoni</w:t>
      </w:r>
      <w:r w:rsidR="00B9074D" w:rsidRPr="00A37EC8">
        <w:rPr>
          <w:rFonts w:ascii="Times New Roman" w:hAnsi="Times New Roman" w:cs="Times New Roman"/>
          <w:sz w:val="24"/>
          <w:szCs w:val="24"/>
        </w:rPr>
        <w:t xml:space="preserve"> stages</w:t>
      </w:r>
      <w:r w:rsidR="00196604">
        <w:rPr>
          <w:rFonts w:ascii="Times New Roman" w:hAnsi="Times New Roman" w:cs="Times New Roman"/>
          <w:sz w:val="24"/>
          <w:szCs w:val="24"/>
        </w:rPr>
        <w:t xml:space="preserve"> was recorded</w:t>
      </w:r>
      <w:r w:rsidR="00B9074D" w:rsidRPr="00A37EC8">
        <w:rPr>
          <w:rFonts w:ascii="Times New Roman" w:hAnsi="Times New Roman" w:cs="Times New Roman"/>
          <w:sz w:val="24"/>
          <w:szCs w:val="24"/>
        </w:rPr>
        <w:t>, namely egg, three larval instars</w:t>
      </w:r>
      <w:r w:rsidR="0062691A" w:rsidRPr="00A37EC8">
        <w:rPr>
          <w:rFonts w:ascii="Times New Roman" w:hAnsi="Times New Roman" w:cs="Times New Roman"/>
          <w:sz w:val="24"/>
          <w:szCs w:val="24"/>
        </w:rPr>
        <w:t xml:space="preserve"> (L1, L2 and L3)</w:t>
      </w:r>
      <w:r w:rsidR="00B9074D" w:rsidRPr="00A37EC8">
        <w:rPr>
          <w:rFonts w:ascii="Times New Roman" w:hAnsi="Times New Roman" w:cs="Times New Roman"/>
          <w:sz w:val="24"/>
          <w:szCs w:val="24"/>
        </w:rPr>
        <w:t xml:space="preserve"> and pupae. These observations were made on </w:t>
      </w:r>
      <w:r w:rsidRPr="00A37EC8">
        <w:rPr>
          <w:rFonts w:ascii="Times New Roman" w:hAnsi="Times New Roman" w:cs="Times New Roman"/>
          <w:sz w:val="24"/>
          <w:szCs w:val="24"/>
        </w:rPr>
        <w:t>399</w:t>
      </w:r>
      <w:r w:rsidR="00B9074D" w:rsidRPr="00A37EC8">
        <w:rPr>
          <w:rFonts w:ascii="Times New Roman" w:hAnsi="Times New Roman" w:cs="Times New Roman"/>
          <w:sz w:val="24"/>
          <w:szCs w:val="24"/>
        </w:rPr>
        <w:t xml:space="preserve"> specimens</w:t>
      </w:r>
      <w:r w:rsidRPr="00A37EC8">
        <w:rPr>
          <w:rFonts w:ascii="Times New Roman" w:hAnsi="Times New Roman" w:cs="Times New Roman"/>
          <w:sz w:val="24"/>
          <w:szCs w:val="24"/>
        </w:rPr>
        <w:t xml:space="preserve"> in total</w:t>
      </w:r>
      <w:r w:rsidR="00196604">
        <w:rPr>
          <w:rFonts w:ascii="Times New Roman" w:hAnsi="Times New Roman" w:cs="Times New Roman"/>
          <w:sz w:val="24"/>
          <w:szCs w:val="24"/>
        </w:rPr>
        <w:t>,</w:t>
      </w:r>
      <w:r w:rsidRPr="00A37EC8">
        <w:rPr>
          <w:rFonts w:ascii="Times New Roman" w:hAnsi="Times New Roman" w:cs="Times New Roman"/>
          <w:sz w:val="24"/>
          <w:szCs w:val="24"/>
        </w:rPr>
        <w:t xml:space="preserve"> starting with the first instar larvae</w:t>
      </w:r>
      <w:r w:rsidR="00036BDE" w:rsidRPr="00A37EC8">
        <w:rPr>
          <w:rFonts w:ascii="Times New Roman" w:hAnsi="Times New Roman" w:cs="Times New Roman"/>
          <w:sz w:val="24"/>
          <w:szCs w:val="24"/>
        </w:rPr>
        <w:t xml:space="preserve">. </w:t>
      </w:r>
    </w:p>
    <w:p w14:paraId="735B78D7" w14:textId="2C065DB7" w:rsidR="003E770A" w:rsidRPr="00A37EC8" w:rsidRDefault="008D443D" w:rsidP="00AE2991">
      <w:pPr>
        <w:rPr>
          <w:rFonts w:ascii="Times New Roman" w:hAnsi="Times New Roman" w:cs="Times New Roman"/>
          <w:sz w:val="24"/>
          <w:szCs w:val="24"/>
        </w:rPr>
      </w:pPr>
      <w:r w:rsidRPr="00A37EC8">
        <w:rPr>
          <w:rFonts w:ascii="Times New Roman" w:hAnsi="Times New Roman" w:cs="Times New Roman"/>
          <w:sz w:val="24"/>
          <w:szCs w:val="24"/>
        </w:rPr>
        <w:t xml:space="preserve">Higher temperatures (25 and 28°C) were probably limiting to </w:t>
      </w:r>
      <w:r w:rsidR="000F4F2E" w:rsidRPr="00A37EC8">
        <w:rPr>
          <w:rFonts w:ascii="Times New Roman" w:hAnsi="Times New Roman" w:cs="Times New Roman"/>
          <w:sz w:val="24"/>
          <w:szCs w:val="24"/>
        </w:rPr>
        <w:t xml:space="preserve">breeding </w:t>
      </w:r>
      <w:r w:rsidRPr="00A37EC8">
        <w:rPr>
          <w:rFonts w:ascii="Times New Roman" w:hAnsi="Times New Roman" w:cs="Times New Roman"/>
          <w:sz w:val="24"/>
          <w:szCs w:val="24"/>
        </w:rPr>
        <w:t xml:space="preserve">activity of </w:t>
      </w:r>
      <w:del w:id="23" w:author="Jakubec Pavel" w:date="2016-01-07T13:06:00Z">
        <w:r w:rsidRPr="00A37EC8" w:rsidDel="0040475A">
          <w:rPr>
            <w:rFonts w:ascii="Times New Roman" w:hAnsi="Times New Roman" w:cs="Times New Roman"/>
            <w:sz w:val="24"/>
            <w:szCs w:val="24"/>
          </w:rPr>
          <w:delText xml:space="preserve">our </w:delText>
        </w:r>
      </w:del>
      <w:ins w:id="24" w:author="Jakubec Pavel" w:date="2016-01-07T13:06:00Z">
        <w:r w:rsidR="0040475A">
          <w:rPr>
            <w:rFonts w:ascii="Times New Roman" w:hAnsi="Times New Roman" w:cs="Times New Roman"/>
            <w:sz w:val="24"/>
            <w:szCs w:val="24"/>
          </w:rPr>
          <w:t>the</w:t>
        </w:r>
        <w:r w:rsidR="0040475A" w:rsidRPr="00A37EC8">
          <w:rPr>
            <w:rFonts w:ascii="Times New Roman" w:hAnsi="Times New Roman" w:cs="Times New Roman"/>
            <w:sz w:val="24"/>
            <w:szCs w:val="24"/>
          </w:rPr>
          <w:t xml:space="preserve"> </w:t>
        </w:r>
      </w:ins>
      <w:r w:rsidRPr="00A37EC8">
        <w:rPr>
          <w:rFonts w:ascii="Times New Roman" w:hAnsi="Times New Roman" w:cs="Times New Roman"/>
          <w:sz w:val="24"/>
          <w:szCs w:val="24"/>
        </w:rPr>
        <w:t>beetles</w:t>
      </w:r>
      <w:r w:rsidR="00B667C0" w:rsidRPr="00A37EC8">
        <w:rPr>
          <w:rFonts w:ascii="Times New Roman" w:hAnsi="Times New Roman" w:cs="Times New Roman"/>
          <w:sz w:val="24"/>
          <w:szCs w:val="24"/>
        </w:rPr>
        <w:t xml:space="preserve"> in </w:t>
      </w:r>
      <w:r w:rsidR="005D36A9" w:rsidRPr="00A37EC8">
        <w:rPr>
          <w:rFonts w:ascii="Times New Roman" w:hAnsi="Times New Roman" w:cs="Times New Roman"/>
          <w:sz w:val="24"/>
          <w:szCs w:val="24"/>
        </w:rPr>
        <w:t xml:space="preserve">the </w:t>
      </w:r>
      <w:r w:rsidR="00B667C0" w:rsidRPr="00A37EC8">
        <w:rPr>
          <w:rFonts w:ascii="Times New Roman" w:hAnsi="Times New Roman" w:cs="Times New Roman"/>
          <w:sz w:val="24"/>
          <w:szCs w:val="24"/>
        </w:rPr>
        <w:t>experiment</w:t>
      </w:r>
      <w:r w:rsidRPr="00A37EC8">
        <w:rPr>
          <w:rFonts w:ascii="Times New Roman" w:hAnsi="Times New Roman" w:cs="Times New Roman"/>
          <w:sz w:val="24"/>
          <w:szCs w:val="24"/>
        </w:rPr>
        <w:t xml:space="preserve">. Ultimately </w:t>
      </w:r>
      <w:del w:id="25" w:author="Jakubec Pavel" w:date="2016-01-07T12:48:00Z">
        <w:r w:rsidRPr="00A37EC8" w:rsidDel="009E44E8">
          <w:rPr>
            <w:rFonts w:ascii="Times New Roman" w:hAnsi="Times New Roman" w:cs="Times New Roman"/>
            <w:sz w:val="24"/>
            <w:szCs w:val="24"/>
          </w:rPr>
          <w:delText xml:space="preserve">we </w:delText>
        </w:r>
      </w:del>
      <w:ins w:id="26" w:author="Jakubec Pavel" w:date="2016-01-07T12:48:00Z">
        <w:r w:rsidR="009E44E8">
          <w:rPr>
            <w:rFonts w:ascii="Times New Roman" w:hAnsi="Times New Roman" w:cs="Times New Roman"/>
            <w:sz w:val="24"/>
            <w:szCs w:val="24"/>
          </w:rPr>
          <w:t>I</w:t>
        </w:r>
        <w:r w:rsidR="009E44E8" w:rsidRPr="00A37EC8">
          <w:rPr>
            <w:rFonts w:ascii="Times New Roman" w:hAnsi="Times New Roman" w:cs="Times New Roman"/>
            <w:sz w:val="24"/>
            <w:szCs w:val="24"/>
          </w:rPr>
          <w:t xml:space="preserve"> </w:t>
        </w:r>
      </w:ins>
      <w:r w:rsidRPr="00A37EC8">
        <w:rPr>
          <w:rFonts w:ascii="Times New Roman" w:hAnsi="Times New Roman" w:cs="Times New Roman"/>
          <w:sz w:val="24"/>
          <w:szCs w:val="24"/>
        </w:rPr>
        <w:t>did not obtain any larvae from the 28°C treatment. Mortality in the other treatments was also quite high</w:t>
      </w:r>
      <w:r w:rsidR="00196604">
        <w:rPr>
          <w:rFonts w:ascii="Times New Roman" w:hAnsi="Times New Roman" w:cs="Times New Roman"/>
          <w:sz w:val="24"/>
          <w:szCs w:val="24"/>
        </w:rPr>
        <w:t>,</w:t>
      </w:r>
      <w:r w:rsidRPr="00A37EC8">
        <w:rPr>
          <w:rFonts w:ascii="Times New Roman" w:hAnsi="Times New Roman" w:cs="Times New Roman"/>
          <w:sz w:val="24"/>
          <w:szCs w:val="24"/>
        </w:rPr>
        <w:t xml:space="preserve"> especially </w:t>
      </w:r>
      <w:r w:rsidR="00B667C0" w:rsidRPr="00A37EC8">
        <w:rPr>
          <w:rFonts w:ascii="Times New Roman" w:hAnsi="Times New Roman" w:cs="Times New Roman"/>
          <w:sz w:val="24"/>
          <w:szCs w:val="24"/>
        </w:rPr>
        <w:t>for the</w:t>
      </w:r>
      <w:r w:rsidRPr="00A37EC8">
        <w:rPr>
          <w:rFonts w:ascii="Times New Roman" w:hAnsi="Times New Roman" w:cs="Times New Roman"/>
          <w:sz w:val="24"/>
          <w:szCs w:val="24"/>
        </w:rPr>
        <w:t xml:space="preserve"> third instar and pupae (see Fig. </w:t>
      </w:r>
      <w:r w:rsidR="00702B25" w:rsidRPr="00A37EC8">
        <w:rPr>
          <w:rFonts w:ascii="Times New Roman" w:hAnsi="Times New Roman" w:cs="Times New Roman"/>
          <w:sz w:val="24"/>
          <w:szCs w:val="24"/>
        </w:rPr>
        <w:t>4</w:t>
      </w:r>
      <w:r w:rsidRPr="00A37EC8">
        <w:rPr>
          <w:rFonts w:ascii="Times New Roman" w:hAnsi="Times New Roman" w:cs="Times New Roman"/>
          <w:sz w:val="24"/>
          <w:szCs w:val="24"/>
        </w:rPr>
        <w:t>)</w:t>
      </w:r>
      <w:r w:rsidR="00B667C0" w:rsidRPr="00A37EC8">
        <w:rPr>
          <w:rFonts w:ascii="Times New Roman" w:hAnsi="Times New Roman" w:cs="Times New Roman"/>
          <w:sz w:val="24"/>
          <w:szCs w:val="24"/>
        </w:rPr>
        <w:t xml:space="preserve"> and only 23 individuals developed until adulthood</w:t>
      </w:r>
      <w:r w:rsidRPr="00A37EC8">
        <w:rPr>
          <w:rFonts w:ascii="Times New Roman" w:hAnsi="Times New Roman" w:cs="Times New Roman"/>
          <w:sz w:val="24"/>
          <w:szCs w:val="24"/>
        </w:rPr>
        <w:t>.</w:t>
      </w:r>
      <w:r w:rsidR="00AE2991">
        <w:rPr>
          <w:rFonts w:ascii="Times New Roman" w:hAnsi="Times New Roman" w:cs="Times New Roman"/>
          <w:sz w:val="24"/>
          <w:szCs w:val="24"/>
        </w:rPr>
        <w:t xml:space="preserve"> Low temperature also prevented breeding</w:t>
      </w:r>
      <w:r w:rsidR="00196604">
        <w:rPr>
          <w:rFonts w:ascii="Times New Roman" w:hAnsi="Times New Roman" w:cs="Times New Roman"/>
          <w:sz w:val="24"/>
          <w:szCs w:val="24"/>
        </w:rPr>
        <w:t>,</w:t>
      </w:r>
      <w:r w:rsidR="00AE2991">
        <w:rPr>
          <w:rFonts w:ascii="Times New Roman" w:hAnsi="Times New Roman" w:cs="Times New Roman"/>
          <w:sz w:val="24"/>
          <w:szCs w:val="24"/>
        </w:rPr>
        <w:t xml:space="preserve"> a</w:t>
      </w:r>
      <w:r w:rsidR="00196604">
        <w:rPr>
          <w:rFonts w:ascii="Times New Roman" w:hAnsi="Times New Roman" w:cs="Times New Roman"/>
          <w:sz w:val="24"/>
          <w:szCs w:val="24"/>
        </w:rPr>
        <w:t>s</w:t>
      </w:r>
      <w:r w:rsidR="00AE2991">
        <w:rPr>
          <w:rFonts w:ascii="Times New Roman" w:hAnsi="Times New Roman" w:cs="Times New Roman"/>
          <w:sz w:val="24"/>
          <w:szCs w:val="24"/>
        </w:rPr>
        <w:t xml:space="preserve"> </w:t>
      </w:r>
      <w:del w:id="27" w:author="Jakubec Pavel" w:date="2016-01-07T13:04:00Z">
        <w:r w:rsidR="00AE2991" w:rsidDel="0040475A">
          <w:rPr>
            <w:rFonts w:ascii="Times New Roman" w:hAnsi="Times New Roman" w:cs="Times New Roman"/>
            <w:sz w:val="24"/>
            <w:szCs w:val="24"/>
          </w:rPr>
          <w:delText xml:space="preserve">we </w:delText>
        </w:r>
      </w:del>
      <w:ins w:id="28" w:author="Jakubec Pavel" w:date="2016-01-07T13:04:00Z">
        <w:r w:rsidR="0040475A">
          <w:rPr>
            <w:rFonts w:ascii="Times New Roman" w:hAnsi="Times New Roman" w:cs="Times New Roman"/>
            <w:sz w:val="24"/>
            <w:szCs w:val="24"/>
          </w:rPr>
          <w:t>I</w:t>
        </w:r>
        <w:r w:rsidR="0040475A">
          <w:rPr>
            <w:rFonts w:ascii="Times New Roman" w:hAnsi="Times New Roman" w:cs="Times New Roman"/>
            <w:sz w:val="24"/>
            <w:szCs w:val="24"/>
          </w:rPr>
          <w:t xml:space="preserve"> </w:t>
        </w:r>
      </w:ins>
      <w:r w:rsidR="00AE2991">
        <w:rPr>
          <w:rFonts w:ascii="Times New Roman" w:hAnsi="Times New Roman" w:cs="Times New Roman"/>
          <w:sz w:val="24"/>
          <w:szCs w:val="24"/>
        </w:rPr>
        <w:t>did not observ</w:t>
      </w:r>
      <w:r w:rsidR="000D3847">
        <w:rPr>
          <w:rFonts w:ascii="Times New Roman" w:hAnsi="Times New Roman" w:cs="Times New Roman"/>
          <w:sz w:val="24"/>
          <w:szCs w:val="24"/>
        </w:rPr>
        <w:t>e</w:t>
      </w:r>
      <w:r w:rsidR="00AE2991">
        <w:rPr>
          <w:rFonts w:ascii="Times New Roman" w:hAnsi="Times New Roman" w:cs="Times New Roman"/>
          <w:sz w:val="24"/>
          <w:szCs w:val="24"/>
        </w:rPr>
        <w:t xml:space="preserve"> any larvae in </w:t>
      </w:r>
      <w:r w:rsidR="00196604">
        <w:rPr>
          <w:rFonts w:ascii="Times New Roman" w:hAnsi="Times New Roman" w:cs="Times New Roman"/>
          <w:sz w:val="24"/>
          <w:szCs w:val="24"/>
        </w:rPr>
        <w:t xml:space="preserve">the </w:t>
      </w:r>
      <w:r w:rsidR="00AE2991">
        <w:rPr>
          <w:rFonts w:ascii="Times New Roman" w:hAnsi="Times New Roman" w:cs="Times New Roman"/>
          <w:sz w:val="24"/>
          <w:szCs w:val="24"/>
        </w:rPr>
        <w:t>12°C treatment.</w:t>
      </w:r>
    </w:p>
    <w:p w14:paraId="1737CC0A" w14:textId="616ED839" w:rsidR="00764DD5" w:rsidRPr="00A37EC8" w:rsidRDefault="00505EE1" w:rsidP="008D443D">
      <w:pPr>
        <w:rPr>
          <w:rFonts w:ascii="Times New Roman" w:hAnsi="Times New Roman" w:cs="Times New Roman"/>
          <w:sz w:val="24"/>
          <w:szCs w:val="24"/>
        </w:rPr>
      </w:pPr>
      <w:r w:rsidRPr="00A37EC8">
        <w:rPr>
          <w:rFonts w:ascii="Times New Roman" w:hAnsi="Times New Roman" w:cs="Times New Roman"/>
          <w:sz w:val="24"/>
          <w:szCs w:val="24"/>
        </w:rPr>
        <w:t>The development times differ</w:t>
      </w:r>
      <w:r w:rsidR="00DA52A8" w:rsidRPr="00A37EC8">
        <w:rPr>
          <w:rFonts w:ascii="Times New Roman" w:hAnsi="Times New Roman" w:cs="Times New Roman"/>
          <w:sz w:val="24"/>
          <w:szCs w:val="24"/>
        </w:rPr>
        <w:t>e</w:t>
      </w:r>
      <w:r w:rsidR="00F26C57" w:rsidRPr="00A37EC8">
        <w:rPr>
          <w:rFonts w:ascii="Times New Roman" w:hAnsi="Times New Roman" w:cs="Times New Roman"/>
          <w:sz w:val="24"/>
          <w:szCs w:val="24"/>
        </w:rPr>
        <w:t>d</w:t>
      </w:r>
      <w:r w:rsidRPr="00A37EC8">
        <w:rPr>
          <w:rFonts w:ascii="Times New Roman" w:hAnsi="Times New Roman" w:cs="Times New Roman"/>
          <w:sz w:val="24"/>
          <w:szCs w:val="24"/>
        </w:rPr>
        <w:t xml:space="preserve"> between </w:t>
      </w:r>
      <w:r w:rsidR="001E1B17" w:rsidRPr="00A37EC8">
        <w:rPr>
          <w:rFonts w:ascii="Times New Roman" w:hAnsi="Times New Roman" w:cs="Times New Roman"/>
          <w:sz w:val="24"/>
          <w:szCs w:val="24"/>
        </w:rPr>
        <w:t>stages</w:t>
      </w:r>
      <w:r w:rsidR="0021760C" w:rsidRPr="00A37EC8">
        <w:rPr>
          <w:rFonts w:ascii="Times New Roman" w:hAnsi="Times New Roman" w:cs="Times New Roman"/>
          <w:sz w:val="24"/>
          <w:szCs w:val="24"/>
        </w:rPr>
        <w:t xml:space="preserve"> (Fig. </w:t>
      </w:r>
      <w:r w:rsidR="00702B25" w:rsidRPr="00A37EC8">
        <w:rPr>
          <w:rFonts w:ascii="Times New Roman" w:hAnsi="Times New Roman" w:cs="Times New Roman"/>
          <w:sz w:val="24"/>
          <w:szCs w:val="24"/>
        </w:rPr>
        <w:t>5</w:t>
      </w:r>
      <w:r w:rsidR="0021760C" w:rsidRPr="00A37EC8">
        <w:rPr>
          <w:rFonts w:ascii="Times New Roman" w:hAnsi="Times New Roman" w:cs="Times New Roman"/>
          <w:sz w:val="24"/>
          <w:szCs w:val="24"/>
        </w:rPr>
        <w:t>)</w:t>
      </w:r>
      <w:r w:rsidRPr="00A37EC8">
        <w:rPr>
          <w:rFonts w:ascii="Times New Roman" w:hAnsi="Times New Roman" w:cs="Times New Roman"/>
          <w:sz w:val="24"/>
          <w:szCs w:val="24"/>
        </w:rPr>
        <w:t xml:space="preserve"> and </w:t>
      </w:r>
      <w:r w:rsidR="006854C9" w:rsidRPr="00A37EC8">
        <w:rPr>
          <w:rFonts w:ascii="Times New Roman" w:hAnsi="Times New Roman" w:cs="Times New Roman"/>
          <w:sz w:val="24"/>
          <w:szCs w:val="24"/>
        </w:rPr>
        <w:t>the mean development time</w:t>
      </w:r>
      <w:r w:rsidRPr="00A37EC8">
        <w:rPr>
          <w:rFonts w:ascii="Times New Roman" w:hAnsi="Times New Roman" w:cs="Times New Roman"/>
          <w:sz w:val="24"/>
          <w:szCs w:val="24"/>
        </w:rPr>
        <w:t xml:space="preserve"> decreased with increasing temperature</w:t>
      </w:r>
      <w:r w:rsidR="001E1B17" w:rsidRPr="00A37EC8">
        <w:rPr>
          <w:rFonts w:ascii="Times New Roman" w:hAnsi="Times New Roman" w:cs="Times New Roman"/>
          <w:sz w:val="24"/>
          <w:szCs w:val="24"/>
        </w:rPr>
        <w:t xml:space="preserve"> (Fig. </w:t>
      </w:r>
      <w:r w:rsidR="00702B25" w:rsidRPr="00A37EC8">
        <w:rPr>
          <w:rFonts w:ascii="Times New Roman" w:hAnsi="Times New Roman" w:cs="Times New Roman"/>
          <w:sz w:val="24"/>
          <w:szCs w:val="24"/>
        </w:rPr>
        <w:t>6</w:t>
      </w:r>
      <w:r w:rsidR="001E1B17" w:rsidRPr="00A37EC8">
        <w:rPr>
          <w:rFonts w:ascii="Times New Roman" w:hAnsi="Times New Roman" w:cs="Times New Roman"/>
          <w:sz w:val="24"/>
          <w:szCs w:val="24"/>
        </w:rPr>
        <w:t>)</w:t>
      </w:r>
      <w:r w:rsidR="00A16120" w:rsidRPr="00A37EC8">
        <w:rPr>
          <w:rFonts w:ascii="Times New Roman" w:hAnsi="Times New Roman" w:cs="Times New Roman"/>
          <w:sz w:val="24"/>
          <w:szCs w:val="24"/>
        </w:rPr>
        <w:t xml:space="preserve">, except </w:t>
      </w:r>
      <w:r w:rsidR="00F26C57" w:rsidRPr="00A37EC8">
        <w:rPr>
          <w:rFonts w:ascii="Times New Roman" w:hAnsi="Times New Roman" w:cs="Times New Roman"/>
          <w:sz w:val="24"/>
          <w:szCs w:val="24"/>
        </w:rPr>
        <w:t xml:space="preserve">for </w:t>
      </w:r>
      <w:r w:rsidR="00A16120" w:rsidRPr="00A37EC8">
        <w:rPr>
          <w:rFonts w:ascii="Times New Roman" w:hAnsi="Times New Roman" w:cs="Times New Roman"/>
          <w:sz w:val="24"/>
          <w:szCs w:val="24"/>
        </w:rPr>
        <w:t>L2 and L3</w:t>
      </w:r>
      <w:r w:rsidR="00F26C57" w:rsidRPr="00A37EC8">
        <w:rPr>
          <w:rFonts w:ascii="Times New Roman" w:hAnsi="Times New Roman" w:cs="Times New Roman"/>
          <w:sz w:val="24"/>
          <w:szCs w:val="24"/>
        </w:rPr>
        <w:t xml:space="preserve"> instars</w:t>
      </w:r>
      <w:r w:rsidR="00A16120" w:rsidRPr="00A37EC8">
        <w:rPr>
          <w:rFonts w:ascii="Times New Roman" w:hAnsi="Times New Roman" w:cs="Times New Roman"/>
          <w:sz w:val="24"/>
          <w:szCs w:val="24"/>
        </w:rPr>
        <w:t xml:space="preserve"> in </w:t>
      </w:r>
      <w:r w:rsidR="00196604">
        <w:rPr>
          <w:rFonts w:ascii="Times New Roman" w:hAnsi="Times New Roman" w:cs="Times New Roman"/>
          <w:sz w:val="24"/>
          <w:szCs w:val="24"/>
        </w:rPr>
        <w:t xml:space="preserve">the </w:t>
      </w:r>
      <w:r w:rsidR="00A16120" w:rsidRPr="00A37EC8">
        <w:rPr>
          <w:rFonts w:ascii="Times New Roman" w:hAnsi="Times New Roman" w:cs="Times New Roman"/>
          <w:sz w:val="24"/>
          <w:szCs w:val="24"/>
        </w:rPr>
        <w:t xml:space="preserve">25°C treatment. </w:t>
      </w:r>
      <w:r w:rsidR="00A363CC" w:rsidRPr="00A37EC8">
        <w:rPr>
          <w:rFonts w:ascii="Times New Roman" w:hAnsi="Times New Roman" w:cs="Times New Roman"/>
          <w:sz w:val="24"/>
          <w:szCs w:val="24"/>
        </w:rPr>
        <w:t>The sum of effective temperatures (k)</w:t>
      </w:r>
      <w:r w:rsidR="00764DD5" w:rsidRPr="00A37EC8">
        <w:rPr>
          <w:rFonts w:ascii="Times New Roman" w:hAnsi="Times New Roman" w:cs="Times New Roman"/>
          <w:sz w:val="24"/>
          <w:szCs w:val="24"/>
        </w:rPr>
        <w:t xml:space="preserve"> and </w:t>
      </w:r>
      <w:r w:rsidR="00A363CC" w:rsidRPr="00A37EC8">
        <w:rPr>
          <w:rFonts w:ascii="Times New Roman" w:hAnsi="Times New Roman" w:cs="Times New Roman"/>
          <w:sz w:val="24"/>
          <w:szCs w:val="24"/>
        </w:rPr>
        <w:t>lower developmental threshold (t)</w:t>
      </w:r>
      <w:r w:rsidR="00764DD5" w:rsidRPr="00A37EC8">
        <w:rPr>
          <w:rFonts w:ascii="Times New Roman" w:hAnsi="Times New Roman" w:cs="Times New Roman"/>
          <w:sz w:val="24"/>
          <w:szCs w:val="24"/>
        </w:rPr>
        <w:t xml:space="preserve"> values </w:t>
      </w:r>
      <w:r w:rsidR="00A363CC" w:rsidRPr="00A37EC8">
        <w:rPr>
          <w:rFonts w:ascii="Times New Roman" w:hAnsi="Times New Roman" w:cs="Times New Roman"/>
          <w:sz w:val="24"/>
          <w:szCs w:val="24"/>
        </w:rPr>
        <w:t xml:space="preserve">were calculated </w:t>
      </w:r>
      <w:r w:rsidR="00764DD5" w:rsidRPr="00A37EC8">
        <w:rPr>
          <w:rFonts w:ascii="Times New Roman" w:hAnsi="Times New Roman" w:cs="Times New Roman"/>
          <w:sz w:val="24"/>
          <w:szCs w:val="24"/>
        </w:rPr>
        <w:t xml:space="preserve">for all developmental stages of </w:t>
      </w:r>
      <w:r w:rsidR="00764DD5" w:rsidRPr="00A37EC8">
        <w:rPr>
          <w:rFonts w:ascii="Times New Roman" w:hAnsi="Times New Roman" w:cs="Times New Roman"/>
          <w:i/>
          <w:sz w:val="24"/>
          <w:szCs w:val="24"/>
        </w:rPr>
        <w:t>S. watsoni</w:t>
      </w:r>
      <w:r w:rsidR="00A106C3" w:rsidRPr="00A37EC8">
        <w:rPr>
          <w:rFonts w:ascii="Times New Roman" w:hAnsi="Times New Roman" w:cs="Times New Roman"/>
          <w:i/>
          <w:sz w:val="24"/>
          <w:szCs w:val="24"/>
        </w:rPr>
        <w:t xml:space="preserve"> </w:t>
      </w:r>
      <w:r w:rsidR="00A106C3" w:rsidRPr="00A37EC8">
        <w:rPr>
          <w:rFonts w:ascii="Times New Roman" w:hAnsi="Times New Roman" w:cs="Times New Roman"/>
          <w:sz w:val="24"/>
          <w:szCs w:val="24"/>
        </w:rPr>
        <w:t xml:space="preserve">with expected errors (Table 1 and Fig. </w:t>
      </w:r>
      <w:r w:rsidR="00702B25" w:rsidRPr="00A37EC8">
        <w:rPr>
          <w:rFonts w:ascii="Times New Roman" w:hAnsi="Times New Roman" w:cs="Times New Roman"/>
          <w:sz w:val="24"/>
          <w:szCs w:val="24"/>
        </w:rPr>
        <w:t>7</w:t>
      </w:r>
      <w:r w:rsidR="00A106C3" w:rsidRPr="00A37EC8">
        <w:rPr>
          <w:rFonts w:ascii="Times New Roman" w:hAnsi="Times New Roman" w:cs="Times New Roman"/>
          <w:sz w:val="24"/>
          <w:szCs w:val="24"/>
        </w:rPr>
        <w:t>)</w:t>
      </w:r>
      <w:r w:rsidR="00764DD5" w:rsidRPr="00A37EC8">
        <w:rPr>
          <w:rFonts w:ascii="Times New Roman" w:hAnsi="Times New Roman" w:cs="Times New Roman"/>
          <w:sz w:val="24"/>
          <w:szCs w:val="24"/>
        </w:rPr>
        <w:t>.</w:t>
      </w:r>
      <w:r w:rsidRPr="00A37EC8">
        <w:rPr>
          <w:rFonts w:ascii="Times New Roman" w:hAnsi="Times New Roman" w:cs="Times New Roman"/>
          <w:sz w:val="24"/>
          <w:szCs w:val="24"/>
        </w:rPr>
        <w:t xml:space="preserve"> </w:t>
      </w:r>
    </w:p>
    <w:p w14:paraId="529B5FE4" w14:textId="7D7EB2C9" w:rsidR="008D443D" w:rsidRPr="00A37EC8" w:rsidRDefault="005D36A9" w:rsidP="008D443D">
      <w:pPr>
        <w:rPr>
          <w:rFonts w:ascii="Times New Roman" w:hAnsi="Times New Roman" w:cs="Times New Roman"/>
          <w:sz w:val="24"/>
          <w:szCs w:val="24"/>
        </w:rPr>
      </w:pPr>
      <w:r w:rsidRPr="00A37EC8">
        <w:rPr>
          <w:rFonts w:ascii="Times New Roman" w:hAnsi="Times New Roman" w:cs="Times New Roman"/>
          <w:sz w:val="24"/>
          <w:szCs w:val="24"/>
        </w:rPr>
        <w:t xml:space="preserve">Mortality of the </w:t>
      </w:r>
      <w:r w:rsidR="0065744D" w:rsidRPr="00A37EC8">
        <w:rPr>
          <w:rFonts w:ascii="Times New Roman" w:hAnsi="Times New Roman" w:cs="Times New Roman"/>
          <w:sz w:val="24"/>
          <w:szCs w:val="24"/>
        </w:rPr>
        <w:t>specimens</w:t>
      </w:r>
      <w:r w:rsidRPr="00A37EC8">
        <w:rPr>
          <w:rFonts w:ascii="Times New Roman" w:hAnsi="Times New Roman" w:cs="Times New Roman"/>
          <w:sz w:val="24"/>
          <w:szCs w:val="24"/>
        </w:rPr>
        <w:t xml:space="preserve"> in the observation study could not be meas</w:t>
      </w:r>
      <w:r w:rsidR="0065744D" w:rsidRPr="00A37EC8">
        <w:rPr>
          <w:rFonts w:ascii="Times New Roman" w:hAnsi="Times New Roman" w:cs="Times New Roman"/>
          <w:sz w:val="24"/>
          <w:szCs w:val="24"/>
        </w:rPr>
        <w:t>ured, but the colony itself prospered very well</w:t>
      </w:r>
      <w:r w:rsidR="00112300" w:rsidRPr="00A37EC8">
        <w:rPr>
          <w:rFonts w:ascii="Times New Roman" w:hAnsi="Times New Roman" w:cs="Times New Roman"/>
          <w:sz w:val="24"/>
          <w:szCs w:val="24"/>
        </w:rPr>
        <w:t xml:space="preserve"> and number of adults increased steadily</w:t>
      </w:r>
      <w:r w:rsidR="003E770A" w:rsidRPr="00A37EC8">
        <w:rPr>
          <w:rFonts w:ascii="Times New Roman" w:hAnsi="Times New Roman" w:cs="Times New Roman"/>
          <w:sz w:val="24"/>
          <w:szCs w:val="24"/>
        </w:rPr>
        <w:t xml:space="preserve">, which is in contrast with what </w:t>
      </w:r>
      <w:del w:id="29" w:author="Jakubec Pavel" w:date="2016-01-07T13:04:00Z">
        <w:r w:rsidR="003E770A" w:rsidRPr="00A37EC8" w:rsidDel="0040475A">
          <w:rPr>
            <w:rFonts w:ascii="Times New Roman" w:hAnsi="Times New Roman" w:cs="Times New Roman"/>
            <w:sz w:val="24"/>
            <w:szCs w:val="24"/>
          </w:rPr>
          <w:delText xml:space="preserve">we </w:delText>
        </w:r>
      </w:del>
      <w:ins w:id="30" w:author="Jakubec Pavel" w:date="2016-01-07T13:04:00Z">
        <w:r w:rsidR="0040475A">
          <w:rPr>
            <w:rFonts w:ascii="Times New Roman" w:hAnsi="Times New Roman" w:cs="Times New Roman"/>
            <w:sz w:val="24"/>
            <w:szCs w:val="24"/>
          </w:rPr>
          <w:t>I</w:t>
        </w:r>
        <w:r w:rsidR="0040475A" w:rsidRPr="00A37EC8">
          <w:rPr>
            <w:rFonts w:ascii="Times New Roman" w:hAnsi="Times New Roman" w:cs="Times New Roman"/>
            <w:sz w:val="24"/>
            <w:szCs w:val="24"/>
          </w:rPr>
          <w:t xml:space="preserve"> </w:t>
        </w:r>
      </w:ins>
      <w:r w:rsidR="003E770A" w:rsidRPr="00A37EC8">
        <w:rPr>
          <w:rFonts w:ascii="Times New Roman" w:hAnsi="Times New Roman" w:cs="Times New Roman"/>
          <w:sz w:val="24"/>
          <w:szCs w:val="24"/>
        </w:rPr>
        <w:t xml:space="preserve">observed in the breeding experiment. </w:t>
      </w:r>
      <w:r w:rsidR="00196604">
        <w:rPr>
          <w:rFonts w:ascii="Times New Roman" w:hAnsi="Times New Roman" w:cs="Times New Roman"/>
          <w:sz w:val="24"/>
          <w:szCs w:val="24"/>
        </w:rPr>
        <w:t>F</w:t>
      </w:r>
      <w:r w:rsidR="004A3C50" w:rsidRPr="00A37EC8">
        <w:rPr>
          <w:rFonts w:ascii="Times New Roman" w:hAnsi="Times New Roman" w:cs="Times New Roman"/>
          <w:sz w:val="24"/>
          <w:szCs w:val="24"/>
        </w:rPr>
        <w:t xml:space="preserve">emales tended to hide their eggs </w:t>
      </w:r>
      <w:r w:rsidR="000F4F2E" w:rsidRPr="00A37EC8">
        <w:rPr>
          <w:rFonts w:ascii="Times New Roman" w:hAnsi="Times New Roman" w:cs="Times New Roman"/>
          <w:sz w:val="24"/>
          <w:szCs w:val="24"/>
        </w:rPr>
        <w:t>in</w:t>
      </w:r>
      <w:r w:rsidR="004A3C50" w:rsidRPr="00A37EC8">
        <w:rPr>
          <w:rFonts w:ascii="Times New Roman" w:hAnsi="Times New Roman" w:cs="Times New Roman"/>
          <w:sz w:val="24"/>
          <w:szCs w:val="24"/>
        </w:rPr>
        <w:t xml:space="preserve"> small holes or crevices in the substrate. Newly hatched larvae could be found mostly around the food source. The third instar larvae</w:t>
      </w:r>
      <w:r w:rsidR="00196604">
        <w:rPr>
          <w:rFonts w:ascii="Times New Roman" w:hAnsi="Times New Roman" w:cs="Times New Roman"/>
          <w:sz w:val="24"/>
          <w:szCs w:val="24"/>
        </w:rPr>
        <w:t>,</w:t>
      </w:r>
      <w:r w:rsidR="004A3C50" w:rsidRPr="00A37EC8">
        <w:rPr>
          <w:rFonts w:ascii="Times New Roman" w:hAnsi="Times New Roman" w:cs="Times New Roman"/>
          <w:sz w:val="24"/>
          <w:szCs w:val="24"/>
        </w:rPr>
        <w:t xml:space="preserve"> after few days of feeding</w:t>
      </w:r>
      <w:r w:rsidR="00196604">
        <w:rPr>
          <w:rFonts w:ascii="Times New Roman" w:hAnsi="Times New Roman" w:cs="Times New Roman"/>
          <w:sz w:val="24"/>
          <w:szCs w:val="24"/>
        </w:rPr>
        <w:t>,</w:t>
      </w:r>
      <w:r w:rsidR="004A3C50" w:rsidRPr="00A37EC8">
        <w:rPr>
          <w:rFonts w:ascii="Times New Roman" w:hAnsi="Times New Roman" w:cs="Times New Roman"/>
          <w:sz w:val="24"/>
          <w:szCs w:val="24"/>
        </w:rPr>
        <w:t xml:space="preserve"> dug underground and created small chamber</w:t>
      </w:r>
      <w:r w:rsidR="00196604">
        <w:rPr>
          <w:rFonts w:ascii="Times New Roman" w:hAnsi="Times New Roman" w:cs="Times New Roman"/>
          <w:sz w:val="24"/>
          <w:szCs w:val="24"/>
        </w:rPr>
        <w:t>s</w:t>
      </w:r>
      <w:r w:rsidR="004A3C50" w:rsidRPr="00A37EC8">
        <w:rPr>
          <w:rFonts w:ascii="Times New Roman" w:hAnsi="Times New Roman" w:cs="Times New Roman"/>
          <w:sz w:val="24"/>
          <w:szCs w:val="24"/>
        </w:rPr>
        <w:t xml:space="preserve"> where they pupate</w:t>
      </w:r>
      <w:r w:rsidR="00196604">
        <w:rPr>
          <w:rFonts w:ascii="Times New Roman" w:hAnsi="Times New Roman" w:cs="Times New Roman"/>
          <w:sz w:val="24"/>
          <w:szCs w:val="24"/>
        </w:rPr>
        <w:t>d</w:t>
      </w:r>
      <w:r w:rsidR="004A3C50"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 xml:space="preserve">No cannibalism or hostility </w:t>
      </w:r>
      <w:r w:rsidR="003E770A" w:rsidRPr="00A37EC8">
        <w:rPr>
          <w:rFonts w:ascii="Times New Roman" w:hAnsi="Times New Roman" w:cs="Times New Roman"/>
          <w:sz w:val="24"/>
          <w:szCs w:val="24"/>
        </w:rPr>
        <w:t>of any kind</w:t>
      </w:r>
      <w:r w:rsidR="004A3C50" w:rsidRPr="00A37EC8">
        <w:rPr>
          <w:rFonts w:ascii="Times New Roman" w:hAnsi="Times New Roman" w:cs="Times New Roman"/>
          <w:sz w:val="24"/>
          <w:szCs w:val="24"/>
        </w:rPr>
        <w:t xml:space="preserve"> between individuals </w:t>
      </w:r>
      <w:r w:rsidR="003E770A" w:rsidRPr="00A37EC8">
        <w:rPr>
          <w:rFonts w:ascii="Times New Roman" w:hAnsi="Times New Roman" w:cs="Times New Roman"/>
          <w:sz w:val="24"/>
          <w:szCs w:val="24"/>
        </w:rPr>
        <w:t>was recorded.</w:t>
      </w:r>
      <w:r w:rsidR="0065744D" w:rsidRPr="00A37EC8">
        <w:rPr>
          <w:rFonts w:ascii="Times New Roman" w:hAnsi="Times New Roman" w:cs="Times New Roman"/>
          <w:sz w:val="24"/>
          <w:szCs w:val="24"/>
        </w:rPr>
        <w:t xml:space="preserve"> </w:t>
      </w:r>
    </w:p>
    <w:p w14:paraId="2DBA99E0" w14:textId="77A259B3" w:rsidR="00320093" w:rsidRPr="00A37EC8" w:rsidRDefault="00E4149A" w:rsidP="00320093">
      <w:pPr>
        <w:rPr>
          <w:rFonts w:ascii="Times New Roman" w:hAnsi="Times New Roman" w:cs="Times New Roman"/>
          <w:sz w:val="24"/>
          <w:szCs w:val="24"/>
        </w:rPr>
      </w:pPr>
      <w:r w:rsidRPr="00A37EC8">
        <w:rPr>
          <w:rFonts w:ascii="Times New Roman" w:hAnsi="Times New Roman" w:cs="Times New Roman"/>
          <w:sz w:val="24"/>
          <w:szCs w:val="24"/>
        </w:rPr>
        <w:t>For the instar determination measurements</w:t>
      </w:r>
      <w:r w:rsidR="00196604">
        <w:rPr>
          <w:rFonts w:ascii="Times New Roman" w:hAnsi="Times New Roman" w:cs="Times New Roman"/>
          <w:sz w:val="24"/>
          <w:szCs w:val="24"/>
        </w:rPr>
        <w:t>,</w:t>
      </w:r>
      <w:r w:rsidRPr="00A37EC8">
        <w:rPr>
          <w:rFonts w:ascii="Times New Roman" w:hAnsi="Times New Roman" w:cs="Times New Roman"/>
          <w:sz w:val="24"/>
          <w:szCs w:val="24"/>
        </w:rPr>
        <w:t xml:space="preserve"> </w:t>
      </w:r>
      <w:del w:id="31" w:author="Jakubec Pavel" w:date="2016-01-07T13:04:00Z">
        <w:r w:rsidRPr="00A37EC8" w:rsidDel="0040475A">
          <w:rPr>
            <w:rFonts w:ascii="Times New Roman" w:hAnsi="Times New Roman" w:cs="Times New Roman"/>
            <w:sz w:val="24"/>
            <w:szCs w:val="24"/>
          </w:rPr>
          <w:delText>we</w:delText>
        </w:r>
        <w:r w:rsidR="00320093" w:rsidRPr="00A37EC8" w:rsidDel="0040475A">
          <w:rPr>
            <w:rFonts w:ascii="Times New Roman" w:hAnsi="Times New Roman" w:cs="Times New Roman"/>
            <w:sz w:val="24"/>
            <w:szCs w:val="24"/>
          </w:rPr>
          <w:delText xml:space="preserve"> </w:delText>
        </w:r>
      </w:del>
      <w:ins w:id="32" w:author="Jakubec Pavel" w:date="2016-01-07T13:04:00Z">
        <w:r w:rsidR="0040475A">
          <w:rPr>
            <w:rFonts w:ascii="Times New Roman" w:hAnsi="Times New Roman" w:cs="Times New Roman"/>
            <w:sz w:val="24"/>
            <w:szCs w:val="24"/>
          </w:rPr>
          <w:t>I</w:t>
        </w:r>
        <w:r w:rsidR="0040475A" w:rsidRPr="00A37EC8">
          <w:rPr>
            <w:rFonts w:ascii="Times New Roman" w:hAnsi="Times New Roman" w:cs="Times New Roman"/>
            <w:sz w:val="24"/>
            <w:szCs w:val="24"/>
          </w:rPr>
          <w:t xml:space="preserve"> </w:t>
        </w:r>
      </w:ins>
      <w:r w:rsidR="001A4348" w:rsidRPr="00A37EC8">
        <w:rPr>
          <w:rFonts w:ascii="Times New Roman" w:hAnsi="Times New Roman" w:cs="Times New Roman"/>
          <w:sz w:val="24"/>
          <w:szCs w:val="24"/>
        </w:rPr>
        <w:t xml:space="preserve">made 2,104 photographs, but only </w:t>
      </w:r>
      <w:r w:rsidR="00320093" w:rsidRPr="00A37EC8">
        <w:rPr>
          <w:rFonts w:ascii="Times New Roman" w:hAnsi="Times New Roman" w:cs="Times New Roman"/>
          <w:sz w:val="24"/>
          <w:szCs w:val="24"/>
        </w:rPr>
        <w:t>1</w:t>
      </w:r>
      <w:r w:rsidR="001A4348" w:rsidRPr="00A37EC8">
        <w:rPr>
          <w:rFonts w:ascii="Times New Roman" w:hAnsi="Times New Roman" w:cs="Times New Roman"/>
          <w:sz w:val="24"/>
          <w:szCs w:val="24"/>
        </w:rPr>
        <w:t>,</w:t>
      </w:r>
      <w:r w:rsidR="00320093" w:rsidRPr="00A37EC8">
        <w:rPr>
          <w:rFonts w:ascii="Times New Roman" w:hAnsi="Times New Roman" w:cs="Times New Roman"/>
          <w:sz w:val="24"/>
          <w:szCs w:val="24"/>
        </w:rPr>
        <w:t xml:space="preserve">731 </w:t>
      </w:r>
      <w:r w:rsidR="001A4348" w:rsidRPr="00A37EC8">
        <w:rPr>
          <w:rFonts w:ascii="Times New Roman" w:hAnsi="Times New Roman" w:cs="Times New Roman"/>
          <w:sz w:val="24"/>
          <w:szCs w:val="24"/>
        </w:rPr>
        <w:t xml:space="preserve">were </w:t>
      </w:r>
      <w:r w:rsidR="002A3645" w:rsidRPr="00A37EC8">
        <w:rPr>
          <w:rFonts w:ascii="Times New Roman" w:hAnsi="Times New Roman" w:cs="Times New Roman"/>
          <w:sz w:val="24"/>
          <w:szCs w:val="24"/>
        </w:rPr>
        <w:t>good</w:t>
      </w:r>
      <w:r w:rsidR="001A4348" w:rsidRPr="00A37EC8">
        <w:rPr>
          <w:rFonts w:ascii="Times New Roman" w:hAnsi="Times New Roman" w:cs="Times New Roman"/>
          <w:sz w:val="24"/>
          <w:szCs w:val="24"/>
        </w:rPr>
        <w:t xml:space="preserve"> enough to allow precise measurements of </w:t>
      </w:r>
      <w:r w:rsidR="008E4FD9" w:rsidRPr="00A37EC8">
        <w:rPr>
          <w:rFonts w:ascii="Times New Roman" w:hAnsi="Times New Roman" w:cs="Times New Roman"/>
          <w:sz w:val="24"/>
          <w:szCs w:val="24"/>
        </w:rPr>
        <w:t xml:space="preserve">the </w:t>
      </w:r>
      <w:r w:rsidR="001A4348" w:rsidRPr="00A37EC8">
        <w:rPr>
          <w:rFonts w:ascii="Times New Roman" w:hAnsi="Times New Roman" w:cs="Times New Roman"/>
          <w:sz w:val="24"/>
          <w:szCs w:val="24"/>
        </w:rPr>
        <w:t xml:space="preserve">head width. </w:t>
      </w:r>
      <w:r w:rsidR="0069394F" w:rsidRPr="00A37EC8">
        <w:rPr>
          <w:rFonts w:ascii="Times New Roman" w:hAnsi="Times New Roman" w:cs="Times New Roman"/>
          <w:sz w:val="24"/>
          <w:szCs w:val="24"/>
        </w:rPr>
        <w:t>Those</w:t>
      </w:r>
      <w:r w:rsidR="00490E17" w:rsidRPr="00A37EC8">
        <w:rPr>
          <w:rFonts w:ascii="Times New Roman" w:hAnsi="Times New Roman" w:cs="Times New Roman"/>
          <w:sz w:val="24"/>
          <w:szCs w:val="24"/>
        </w:rPr>
        <w:t xml:space="preserve"> p</w:t>
      </w:r>
      <w:r w:rsidR="001A4348" w:rsidRPr="00A37EC8">
        <w:rPr>
          <w:rFonts w:ascii="Times New Roman" w:hAnsi="Times New Roman" w:cs="Times New Roman"/>
          <w:sz w:val="24"/>
          <w:szCs w:val="24"/>
        </w:rPr>
        <w:t xml:space="preserve">ictures covered </w:t>
      </w:r>
      <w:r w:rsidR="00320093" w:rsidRPr="00A37EC8">
        <w:rPr>
          <w:rFonts w:ascii="Times New Roman" w:hAnsi="Times New Roman" w:cs="Times New Roman"/>
          <w:sz w:val="24"/>
          <w:szCs w:val="24"/>
        </w:rPr>
        <w:t xml:space="preserve">all </w:t>
      </w:r>
      <w:r w:rsidR="001A4348" w:rsidRPr="00A37EC8">
        <w:rPr>
          <w:rFonts w:ascii="Times New Roman" w:hAnsi="Times New Roman" w:cs="Times New Roman"/>
          <w:sz w:val="24"/>
          <w:szCs w:val="24"/>
        </w:rPr>
        <w:t xml:space="preserve">three larval instars </w:t>
      </w:r>
      <w:r w:rsidR="00371EFB" w:rsidRPr="00A37EC8">
        <w:rPr>
          <w:rFonts w:ascii="Times New Roman" w:hAnsi="Times New Roman" w:cs="Times New Roman"/>
          <w:sz w:val="24"/>
          <w:szCs w:val="24"/>
        </w:rPr>
        <w:t xml:space="preserve">(L1 = 591, L2 = 500 and L3 = 640 pictures). The bias in </w:t>
      </w:r>
      <w:r w:rsidR="00196604">
        <w:rPr>
          <w:rFonts w:ascii="Times New Roman" w:hAnsi="Times New Roman" w:cs="Times New Roman"/>
          <w:sz w:val="24"/>
          <w:szCs w:val="24"/>
        </w:rPr>
        <w:t xml:space="preserve">the </w:t>
      </w:r>
      <w:r w:rsidR="00371EFB" w:rsidRPr="00A37EC8">
        <w:rPr>
          <w:rFonts w:ascii="Times New Roman" w:hAnsi="Times New Roman" w:cs="Times New Roman"/>
          <w:sz w:val="24"/>
          <w:szCs w:val="24"/>
        </w:rPr>
        <w:t>number of pictures between</w:t>
      </w:r>
      <w:r w:rsidR="0069394F" w:rsidRPr="00A37EC8">
        <w:rPr>
          <w:rFonts w:ascii="Times New Roman" w:hAnsi="Times New Roman" w:cs="Times New Roman"/>
          <w:sz w:val="24"/>
          <w:szCs w:val="24"/>
        </w:rPr>
        <w:t xml:space="preserve"> different</w:t>
      </w:r>
      <w:r w:rsidR="00371EFB" w:rsidRPr="00A37EC8">
        <w:rPr>
          <w:rFonts w:ascii="Times New Roman" w:hAnsi="Times New Roman" w:cs="Times New Roman"/>
          <w:sz w:val="24"/>
          <w:szCs w:val="24"/>
        </w:rPr>
        <w:t xml:space="preserve"> stages </w:t>
      </w:r>
      <w:r w:rsidR="000310D8" w:rsidRPr="00A37EC8">
        <w:rPr>
          <w:rFonts w:ascii="Times New Roman" w:hAnsi="Times New Roman" w:cs="Times New Roman"/>
          <w:sz w:val="24"/>
          <w:szCs w:val="24"/>
        </w:rPr>
        <w:t>was</w:t>
      </w:r>
      <w:r w:rsidR="00371EFB" w:rsidRPr="00A37EC8">
        <w:rPr>
          <w:rFonts w:ascii="Times New Roman" w:hAnsi="Times New Roman" w:cs="Times New Roman"/>
          <w:sz w:val="24"/>
          <w:szCs w:val="24"/>
        </w:rPr>
        <w:t xml:space="preserve"> caused by </w:t>
      </w:r>
      <w:r w:rsidR="00196604">
        <w:rPr>
          <w:rFonts w:ascii="Times New Roman" w:hAnsi="Times New Roman" w:cs="Times New Roman"/>
          <w:sz w:val="24"/>
          <w:szCs w:val="24"/>
        </w:rPr>
        <w:t xml:space="preserve">the </w:t>
      </w:r>
      <w:r w:rsidR="007A6207" w:rsidRPr="00A37EC8">
        <w:rPr>
          <w:rFonts w:ascii="Times New Roman" w:hAnsi="Times New Roman" w:cs="Times New Roman"/>
          <w:sz w:val="24"/>
          <w:szCs w:val="24"/>
        </w:rPr>
        <w:t xml:space="preserve">difference in </w:t>
      </w:r>
      <w:r w:rsidR="000310D8" w:rsidRPr="00A37EC8">
        <w:rPr>
          <w:rFonts w:ascii="Times New Roman" w:hAnsi="Times New Roman" w:cs="Times New Roman"/>
          <w:sz w:val="24"/>
          <w:szCs w:val="24"/>
        </w:rPr>
        <w:t xml:space="preserve">the duration of development </w:t>
      </w:r>
      <w:r w:rsidR="00371EFB" w:rsidRPr="00A37EC8">
        <w:rPr>
          <w:rFonts w:ascii="Times New Roman" w:hAnsi="Times New Roman" w:cs="Times New Roman"/>
          <w:sz w:val="24"/>
          <w:szCs w:val="24"/>
        </w:rPr>
        <w:t xml:space="preserve">of these instars (lower </w:t>
      </w:r>
      <w:r w:rsidR="009E32C6" w:rsidRPr="00A37EC8">
        <w:rPr>
          <w:rFonts w:ascii="Times New Roman" w:hAnsi="Times New Roman" w:cs="Times New Roman"/>
          <w:sz w:val="24"/>
          <w:szCs w:val="24"/>
        </w:rPr>
        <w:t>stages of development</w:t>
      </w:r>
      <w:r w:rsidR="00371EFB" w:rsidRPr="00A37EC8">
        <w:rPr>
          <w:rFonts w:ascii="Times New Roman" w:hAnsi="Times New Roman" w:cs="Times New Roman"/>
          <w:sz w:val="24"/>
          <w:szCs w:val="24"/>
        </w:rPr>
        <w:t xml:space="preserve"> </w:t>
      </w:r>
      <w:r w:rsidR="008C107F" w:rsidRPr="00A37EC8">
        <w:rPr>
          <w:rFonts w:ascii="Times New Roman" w:hAnsi="Times New Roman" w:cs="Times New Roman"/>
          <w:sz w:val="24"/>
          <w:szCs w:val="24"/>
        </w:rPr>
        <w:t>are</w:t>
      </w:r>
      <w:r w:rsidR="00371EFB" w:rsidRPr="00A37EC8">
        <w:rPr>
          <w:rFonts w:ascii="Times New Roman" w:hAnsi="Times New Roman" w:cs="Times New Roman"/>
          <w:sz w:val="24"/>
          <w:szCs w:val="24"/>
        </w:rPr>
        <w:t xml:space="preserve"> shorter</w:t>
      </w:r>
      <w:r w:rsidR="000310D8" w:rsidRPr="00A37EC8">
        <w:rPr>
          <w:rFonts w:ascii="Times New Roman" w:hAnsi="Times New Roman" w:cs="Times New Roman"/>
          <w:sz w:val="24"/>
          <w:szCs w:val="24"/>
        </w:rPr>
        <w:t xml:space="preserve"> in duration</w:t>
      </w:r>
      <w:r w:rsidR="00371EFB" w:rsidRPr="00A37EC8">
        <w:rPr>
          <w:rFonts w:ascii="Times New Roman" w:hAnsi="Times New Roman" w:cs="Times New Roman"/>
          <w:sz w:val="24"/>
          <w:szCs w:val="24"/>
        </w:rPr>
        <w:t>)</w:t>
      </w:r>
      <w:r w:rsidR="00E9721E">
        <w:rPr>
          <w:rFonts w:ascii="Times New Roman" w:hAnsi="Times New Roman" w:cs="Times New Roman"/>
          <w:sz w:val="24"/>
          <w:szCs w:val="24"/>
        </w:rPr>
        <w:t>,</w:t>
      </w:r>
      <w:r w:rsidR="00371EFB" w:rsidRPr="00A37EC8">
        <w:rPr>
          <w:rFonts w:ascii="Times New Roman" w:hAnsi="Times New Roman" w:cs="Times New Roman"/>
          <w:sz w:val="24"/>
          <w:szCs w:val="24"/>
        </w:rPr>
        <w:t xml:space="preserve"> and it was also much more challenging to take </w:t>
      </w:r>
      <w:r w:rsidR="000310D8" w:rsidRPr="00A37EC8">
        <w:rPr>
          <w:rFonts w:ascii="Times New Roman" w:hAnsi="Times New Roman" w:cs="Times New Roman"/>
          <w:sz w:val="24"/>
          <w:szCs w:val="24"/>
        </w:rPr>
        <w:t>a</w:t>
      </w:r>
      <w:r w:rsidR="00371EFB" w:rsidRPr="00A37EC8">
        <w:rPr>
          <w:rFonts w:ascii="Times New Roman" w:hAnsi="Times New Roman" w:cs="Times New Roman"/>
          <w:sz w:val="24"/>
          <w:szCs w:val="24"/>
        </w:rPr>
        <w:t xml:space="preserve"> usable picture of the </w:t>
      </w:r>
      <w:r w:rsidR="008600F0" w:rsidRPr="00A37EC8">
        <w:rPr>
          <w:rFonts w:ascii="Times New Roman" w:hAnsi="Times New Roman" w:cs="Times New Roman"/>
          <w:sz w:val="24"/>
          <w:szCs w:val="24"/>
        </w:rPr>
        <w:t>first or second instar larvae</w:t>
      </w:r>
      <w:r w:rsidR="00371EFB" w:rsidRPr="00A37EC8">
        <w:rPr>
          <w:rFonts w:ascii="Times New Roman" w:hAnsi="Times New Roman" w:cs="Times New Roman"/>
          <w:sz w:val="24"/>
          <w:szCs w:val="24"/>
        </w:rPr>
        <w:t>.</w:t>
      </w:r>
    </w:p>
    <w:p w14:paraId="6AADFD5D" w14:textId="3AD3F9A8" w:rsidR="00B27B7C" w:rsidRPr="00A37EC8" w:rsidRDefault="008C107F" w:rsidP="00CC2429">
      <w:pPr>
        <w:rPr>
          <w:rFonts w:ascii="Times New Roman" w:hAnsi="Times New Roman" w:cs="Times New Roman"/>
          <w:sz w:val="24"/>
          <w:szCs w:val="24"/>
        </w:rPr>
      </w:pPr>
      <w:r w:rsidRPr="00A37EC8">
        <w:rPr>
          <w:rFonts w:ascii="Times New Roman" w:hAnsi="Times New Roman" w:cs="Times New Roman"/>
          <w:sz w:val="24"/>
          <w:szCs w:val="24"/>
        </w:rPr>
        <w:t xml:space="preserve">The mean width of the head </w:t>
      </w:r>
      <w:r w:rsidR="00E9721E">
        <w:rPr>
          <w:rFonts w:ascii="Times New Roman" w:hAnsi="Times New Roman" w:cs="Times New Roman"/>
          <w:sz w:val="24"/>
          <w:szCs w:val="24"/>
        </w:rPr>
        <w:t>capsule was</w:t>
      </w:r>
      <w:r w:rsidR="005E3C4F" w:rsidRPr="00A37EC8">
        <w:rPr>
          <w:rFonts w:ascii="Times New Roman" w:hAnsi="Times New Roman" w:cs="Times New Roman"/>
          <w:sz w:val="24"/>
          <w:szCs w:val="24"/>
        </w:rPr>
        <w:t xml:space="preserve"> a good</w:t>
      </w:r>
      <w:r w:rsidRPr="00A37EC8">
        <w:rPr>
          <w:rFonts w:ascii="Times New Roman" w:hAnsi="Times New Roman" w:cs="Times New Roman"/>
          <w:sz w:val="24"/>
          <w:szCs w:val="24"/>
        </w:rPr>
        <w:t xml:space="preserve"> </w:t>
      </w:r>
      <w:r w:rsidR="00426E02">
        <w:rPr>
          <w:rFonts w:ascii="Times New Roman" w:hAnsi="Times New Roman" w:cs="Times New Roman"/>
          <w:sz w:val="24"/>
          <w:szCs w:val="24"/>
        </w:rPr>
        <w:t xml:space="preserve">additional </w:t>
      </w:r>
      <w:r w:rsidRPr="00A37EC8">
        <w:rPr>
          <w:rFonts w:ascii="Times New Roman" w:hAnsi="Times New Roman" w:cs="Times New Roman"/>
          <w:sz w:val="24"/>
          <w:szCs w:val="24"/>
        </w:rPr>
        <w:t>character</w:t>
      </w:r>
      <w:r w:rsidR="00E9721E">
        <w:rPr>
          <w:rFonts w:ascii="Times New Roman" w:hAnsi="Times New Roman" w:cs="Times New Roman"/>
          <w:sz w:val="24"/>
          <w:szCs w:val="24"/>
        </w:rPr>
        <w:t>istic</w:t>
      </w:r>
      <w:r w:rsidRPr="00A37EC8">
        <w:rPr>
          <w:rFonts w:ascii="Times New Roman" w:hAnsi="Times New Roman" w:cs="Times New Roman"/>
          <w:sz w:val="24"/>
          <w:szCs w:val="24"/>
        </w:rPr>
        <w:t xml:space="preserve"> for </w:t>
      </w:r>
      <w:r w:rsidR="000844FF" w:rsidRPr="00A37EC8">
        <w:rPr>
          <w:rFonts w:ascii="Times New Roman" w:hAnsi="Times New Roman" w:cs="Times New Roman"/>
          <w:sz w:val="24"/>
          <w:szCs w:val="24"/>
        </w:rPr>
        <w:t xml:space="preserve">the </w:t>
      </w:r>
      <w:r w:rsidRPr="00A37EC8">
        <w:rPr>
          <w:rFonts w:ascii="Times New Roman" w:hAnsi="Times New Roman" w:cs="Times New Roman"/>
          <w:sz w:val="24"/>
          <w:szCs w:val="24"/>
        </w:rPr>
        <w:t>instar determination (see Table 2</w:t>
      </w:r>
      <w:r w:rsidR="005E3C4F" w:rsidRPr="00A37EC8">
        <w:rPr>
          <w:rFonts w:ascii="Times New Roman" w:hAnsi="Times New Roman" w:cs="Times New Roman"/>
          <w:sz w:val="24"/>
          <w:szCs w:val="24"/>
        </w:rPr>
        <w:t xml:space="preserve"> and Fig. </w:t>
      </w:r>
      <w:r w:rsidR="00702B25" w:rsidRPr="00A37EC8">
        <w:rPr>
          <w:rFonts w:ascii="Times New Roman" w:hAnsi="Times New Roman" w:cs="Times New Roman"/>
          <w:sz w:val="24"/>
          <w:szCs w:val="24"/>
        </w:rPr>
        <w:t>8</w:t>
      </w:r>
      <w:r w:rsidRPr="00A37EC8">
        <w:rPr>
          <w:rFonts w:ascii="Times New Roman" w:hAnsi="Times New Roman" w:cs="Times New Roman"/>
          <w:sz w:val="24"/>
          <w:szCs w:val="24"/>
        </w:rPr>
        <w:t>).</w:t>
      </w:r>
      <w:r w:rsidR="008101C0" w:rsidRPr="00A37EC8">
        <w:rPr>
          <w:rFonts w:ascii="Times New Roman" w:hAnsi="Times New Roman" w:cs="Times New Roman"/>
          <w:sz w:val="24"/>
          <w:szCs w:val="24"/>
        </w:rPr>
        <w:t xml:space="preserve"> Standard deviations </w:t>
      </w:r>
      <w:r w:rsidR="00E9721E">
        <w:rPr>
          <w:rFonts w:ascii="Times New Roman" w:hAnsi="Times New Roman" w:cs="Times New Roman"/>
          <w:sz w:val="24"/>
          <w:szCs w:val="24"/>
        </w:rPr>
        <w:t>were</w:t>
      </w:r>
      <w:r w:rsidR="00E9721E" w:rsidRPr="00A37EC8">
        <w:rPr>
          <w:rFonts w:ascii="Times New Roman" w:hAnsi="Times New Roman" w:cs="Times New Roman"/>
          <w:sz w:val="24"/>
          <w:szCs w:val="24"/>
        </w:rPr>
        <w:t xml:space="preserve"> </w:t>
      </w:r>
      <w:r w:rsidR="008101C0" w:rsidRPr="00A37EC8">
        <w:rPr>
          <w:rFonts w:ascii="Times New Roman" w:hAnsi="Times New Roman" w:cs="Times New Roman"/>
          <w:sz w:val="24"/>
          <w:szCs w:val="24"/>
        </w:rPr>
        <w:t>well separated</w:t>
      </w:r>
      <w:r w:rsidR="00E9721E">
        <w:rPr>
          <w:rFonts w:ascii="Times New Roman" w:hAnsi="Times New Roman" w:cs="Times New Roman"/>
          <w:sz w:val="24"/>
          <w:szCs w:val="24"/>
        </w:rPr>
        <w:t>,</w:t>
      </w:r>
      <w:r w:rsidR="008101C0" w:rsidRPr="00A37EC8">
        <w:rPr>
          <w:rFonts w:ascii="Times New Roman" w:hAnsi="Times New Roman" w:cs="Times New Roman"/>
          <w:sz w:val="24"/>
          <w:szCs w:val="24"/>
        </w:rPr>
        <w:t xml:space="preserve"> and there </w:t>
      </w:r>
      <w:r w:rsidR="00E9721E">
        <w:rPr>
          <w:rFonts w:ascii="Times New Roman" w:hAnsi="Times New Roman" w:cs="Times New Roman"/>
          <w:sz w:val="24"/>
          <w:szCs w:val="24"/>
        </w:rPr>
        <w:t>was</w:t>
      </w:r>
      <w:r w:rsidR="00E9721E" w:rsidRPr="00A37EC8">
        <w:rPr>
          <w:rFonts w:ascii="Times New Roman" w:hAnsi="Times New Roman" w:cs="Times New Roman"/>
          <w:sz w:val="24"/>
          <w:szCs w:val="24"/>
        </w:rPr>
        <w:t xml:space="preserve"> </w:t>
      </w:r>
      <w:r w:rsidR="008101C0" w:rsidRPr="00A37EC8">
        <w:rPr>
          <w:rFonts w:ascii="Times New Roman" w:hAnsi="Times New Roman" w:cs="Times New Roman"/>
          <w:sz w:val="24"/>
          <w:szCs w:val="24"/>
        </w:rPr>
        <w:lastRenderedPageBreak/>
        <w:t>only a small overlap between 75</w:t>
      </w:r>
      <w:r w:rsidR="008101C0" w:rsidRPr="00A37EC8">
        <w:rPr>
          <w:rFonts w:ascii="Times New Roman" w:hAnsi="Times New Roman" w:cs="Times New Roman"/>
          <w:sz w:val="24"/>
          <w:szCs w:val="24"/>
          <w:vertAlign w:val="superscript"/>
        </w:rPr>
        <w:t>th</w:t>
      </w:r>
      <w:r w:rsidR="008101C0" w:rsidRPr="00A37EC8">
        <w:rPr>
          <w:rFonts w:ascii="Times New Roman" w:hAnsi="Times New Roman" w:cs="Times New Roman"/>
          <w:sz w:val="24"/>
          <w:szCs w:val="24"/>
        </w:rPr>
        <w:t xml:space="preserve"> and 25</w:t>
      </w:r>
      <w:r w:rsidR="008101C0" w:rsidRPr="00A37EC8">
        <w:rPr>
          <w:rFonts w:ascii="Times New Roman" w:hAnsi="Times New Roman" w:cs="Times New Roman"/>
          <w:sz w:val="24"/>
          <w:szCs w:val="24"/>
          <w:vertAlign w:val="superscript"/>
        </w:rPr>
        <w:t>th</w:t>
      </w:r>
      <w:r w:rsidR="008101C0" w:rsidRPr="00A37EC8">
        <w:rPr>
          <w:rFonts w:ascii="Times New Roman" w:hAnsi="Times New Roman" w:cs="Times New Roman"/>
          <w:sz w:val="24"/>
          <w:szCs w:val="24"/>
        </w:rPr>
        <w:t xml:space="preserve"> </w:t>
      </w:r>
      <w:r w:rsidR="000844FF" w:rsidRPr="00A37EC8">
        <w:rPr>
          <w:rFonts w:ascii="Times New Roman" w:hAnsi="Times New Roman" w:cs="Times New Roman"/>
          <w:sz w:val="24"/>
          <w:szCs w:val="24"/>
        </w:rPr>
        <w:t>quintiles</w:t>
      </w:r>
      <w:r w:rsidR="00145495" w:rsidRPr="00A37EC8">
        <w:rPr>
          <w:rFonts w:ascii="Times New Roman" w:hAnsi="Times New Roman" w:cs="Times New Roman"/>
          <w:sz w:val="24"/>
          <w:szCs w:val="24"/>
        </w:rPr>
        <w:t xml:space="preserve"> across all instars</w:t>
      </w:r>
      <w:r w:rsidR="000844FF" w:rsidRPr="00A37EC8">
        <w:rPr>
          <w:rFonts w:ascii="Times New Roman" w:hAnsi="Times New Roman" w:cs="Times New Roman"/>
          <w:sz w:val="24"/>
          <w:szCs w:val="24"/>
        </w:rPr>
        <w:t>.</w:t>
      </w:r>
      <w:r w:rsidR="008101C0" w:rsidRPr="00A37EC8">
        <w:rPr>
          <w:rFonts w:ascii="Times New Roman" w:hAnsi="Times New Roman" w:cs="Times New Roman"/>
          <w:sz w:val="24"/>
          <w:szCs w:val="24"/>
        </w:rPr>
        <w:t xml:space="preserve"> </w:t>
      </w:r>
      <w:del w:id="33" w:author="Jakubec Pavel" w:date="2016-01-07T13:04:00Z">
        <w:r w:rsidR="00145495" w:rsidRPr="00A37EC8" w:rsidDel="0040475A">
          <w:rPr>
            <w:rFonts w:ascii="Times New Roman" w:hAnsi="Times New Roman" w:cs="Times New Roman"/>
            <w:sz w:val="24"/>
            <w:szCs w:val="24"/>
          </w:rPr>
          <w:delText xml:space="preserve">We </w:delText>
        </w:r>
      </w:del>
      <w:ins w:id="34" w:author="Jakubec Pavel" w:date="2016-01-07T13:04:00Z">
        <w:r w:rsidR="0040475A">
          <w:rPr>
            <w:rFonts w:ascii="Times New Roman" w:hAnsi="Times New Roman" w:cs="Times New Roman"/>
            <w:sz w:val="24"/>
            <w:szCs w:val="24"/>
          </w:rPr>
          <w:t>I</w:t>
        </w:r>
        <w:r w:rsidR="0040475A" w:rsidRPr="00A37EC8">
          <w:rPr>
            <w:rFonts w:ascii="Times New Roman" w:hAnsi="Times New Roman" w:cs="Times New Roman"/>
            <w:sz w:val="24"/>
            <w:szCs w:val="24"/>
          </w:rPr>
          <w:t xml:space="preserve"> </w:t>
        </w:r>
      </w:ins>
      <w:r w:rsidR="00145495" w:rsidRPr="00A37EC8">
        <w:rPr>
          <w:rFonts w:ascii="Times New Roman" w:hAnsi="Times New Roman" w:cs="Times New Roman"/>
          <w:sz w:val="24"/>
          <w:szCs w:val="24"/>
        </w:rPr>
        <w:t xml:space="preserve">recorded some extreme values on the both sides of the spectrum, but </w:t>
      </w:r>
      <w:r w:rsidR="000F4F2E" w:rsidRPr="00A37EC8">
        <w:rPr>
          <w:rFonts w:ascii="Times New Roman" w:hAnsi="Times New Roman" w:cs="Times New Roman"/>
          <w:sz w:val="24"/>
          <w:szCs w:val="24"/>
        </w:rPr>
        <w:t>th</w:t>
      </w:r>
      <w:r w:rsidR="00E9721E">
        <w:rPr>
          <w:rFonts w:ascii="Times New Roman" w:hAnsi="Times New Roman" w:cs="Times New Roman"/>
          <w:sz w:val="24"/>
          <w:szCs w:val="24"/>
        </w:rPr>
        <w:t>o</w:t>
      </w:r>
      <w:r w:rsidR="000F4F2E" w:rsidRPr="00A37EC8">
        <w:rPr>
          <w:rFonts w:ascii="Times New Roman" w:hAnsi="Times New Roman" w:cs="Times New Roman"/>
          <w:sz w:val="24"/>
          <w:szCs w:val="24"/>
        </w:rPr>
        <w:t xml:space="preserve">se </w:t>
      </w:r>
      <w:r w:rsidR="00EB3B23" w:rsidRPr="00A37EC8">
        <w:rPr>
          <w:rFonts w:ascii="Times New Roman" w:hAnsi="Times New Roman" w:cs="Times New Roman"/>
          <w:sz w:val="24"/>
          <w:szCs w:val="24"/>
        </w:rPr>
        <w:t>were very rare</w:t>
      </w:r>
      <w:r w:rsidR="00134EA9" w:rsidRPr="00A37EC8">
        <w:rPr>
          <w:rFonts w:ascii="Times New Roman" w:hAnsi="Times New Roman" w:cs="Times New Roman"/>
          <w:sz w:val="24"/>
          <w:szCs w:val="24"/>
        </w:rPr>
        <w:t>.</w:t>
      </w:r>
      <w:r w:rsidR="00145495" w:rsidRPr="00A37EC8">
        <w:rPr>
          <w:rFonts w:ascii="Times New Roman" w:hAnsi="Times New Roman" w:cs="Times New Roman"/>
          <w:sz w:val="24"/>
          <w:szCs w:val="24"/>
        </w:rPr>
        <w:t xml:space="preserve"> </w:t>
      </w:r>
      <w:r w:rsidR="00426E02">
        <w:rPr>
          <w:rFonts w:ascii="Times New Roman" w:hAnsi="Times New Roman" w:cs="Times New Roman"/>
          <w:sz w:val="24"/>
          <w:szCs w:val="24"/>
        </w:rPr>
        <w:t xml:space="preserve">If </w:t>
      </w:r>
      <w:r w:rsidR="00E9721E">
        <w:rPr>
          <w:rFonts w:ascii="Times New Roman" w:hAnsi="Times New Roman" w:cs="Times New Roman"/>
          <w:sz w:val="24"/>
          <w:szCs w:val="24"/>
        </w:rPr>
        <w:t>head capsule measurement</w:t>
      </w:r>
      <w:r w:rsidR="00426E02">
        <w:rPr>
          <w:rFonts w:ascii="Times New Roman" w:hAnsi="Times New Roman" w:cs="Times New Roman"/>
          <w:sz w:val="24"/>
          <w:szCs w:val="24"/>
        </w:rPr>
        <w:t xml:space="preserve"> is used along with morphological characters like chaetotaxy and brown spot on</w:t>
      </w:r>
      <w:r w:rsidR="003D0142">
        <w:rPr>
          <w:rFonts w:ascii="Times New Roman" w:hAnsi="Times New Roman" w:cs="Times New Roman"/>
          <w:sz w:val="24"/>
          <w:szCs w:val="24"/>
        </w:rPr>
        <w:t xml:space="preserve"> the</w:t>
      </w:r>
      <w:r w:rsidR="00426E02">
        <w:rPr>
          <w:rFonts w:ascii="Times New Roman" w:hAnsi="Times New Roman" w:cs="Times New Roman"/>
          <w:sz w:val="24"/>
          <w:szCs w:val="24"/>
        </w:rPr>
        <w:t xml:space="preserve"> head</w:t>
      </w:r>
      <w:r w:rsidR="00E9721E">
        <w:rPr>
          <w:rFonts w:ascii="Times New Roman" w:hAnsi="Times New Roman" w:cs="Times New Roman"/>
          <w:sz w:val="24"/>
          <w:szCs w:val="24"/>
        </w:rPr>
        <w:t>, as</w:t>
      </w:r>
      <w:r w:rsidR="00426E02">
        <w:rPr>
          <w:rFonts w:ascii="Times New Roman" w:hAnsi="Times New Roman" w:cs="Times New Roman"/>
          <w:sz w:val="24"/>
          <w:szCs w:val="24"/>
        </w:rPr>
        <w:t xml:space="preserve"> </w:t>
      </w:r>
      <w:r w:rsidR="00E9721E">
        <w:rPr>
          <w:rFonts w:ascii="Times New Roman" w:hAnsi="Times New Roman" w:cs="Times New Roman"/>
          <w:sz w:val="24"/>
          <w:szCs w:val="24"/>
        </w:rPr>
        <w:t xml:space="preserve">described </w:t>
      </w:r>
      <w:r w:rsidR="00426E02">
        <w:rPr>
          <w:rFonts w:ascii="Times New Roman" w:hAnsi="Times New Roman" w:cs="Times New Roman"/>
          <w:sz w:val="24"/>
          <w:szCs w:val="24"/>
        </w:rPr>
        <w:t xml:space="preserve">by Kilian </w:t>
      </w:r>
      <w:r w:rsidR="00426E02" w:rsidRPr="00A37EC8">
        <w:rPr>
          <w:rFonts w:ascii="Times New Roman" w:hAnsi="Times New Roman" w:cs="Times New Roman"/>
          <w:noProof/>
          <w:sz w:val="24"/>
          <w:szCs w:val="24"/>
        </w:rPr>
        <w:t xml:space="preserve">&amp; Mądra </w:t>
      </w:r>
      <w:r w:rsidR="00426E02">
        <w:rPr>
          <w:rFonts w:ascii="Times New Roman" w:hAnsi="Times New Roman" w:cs="Times New Roman"/>
          <w:noProof/>
          <w:sz w:val="24"/>
          <w:szCs w:val="24"/>
        </w:rPr>
        <w:t>(</w:t>
      </w:r>
      <w:r w:rsidR="00426E02" w:rsidRPr="00A37EC8">
        <w:rPr>
          <w:rFonts w:ascii="Times New Roman" w:hAnsi="Times New Roman" w:cs="Times New Roman"/>
          <w:noProof/>
          <w:sz w:val="24"/>
          <w:szCs w:val="24"/>
        </w:rPr>
        <w:t>2015)</w:t>
      </w:r>
      <w:r w:rsidR="00E9721E">
        <w:rPr>
          <w:rFonts w:ascii="Times New Roman" w:hAnsi="Times New Roman" w:cs="Times New Roman"/>
          <w:noProof/>
          <w:sz w:val="24"/>
          <w:szCs w:val="24"/>
        </w:rPr>
        <w:t>,</w:t>
      </w:r>
      <w:r w:rsidR="00426E02">
        <w:rPr>
          <w:rFonts w:ascii="Times New Roman" w:hAnsi="Times New Roman" w:cs="Times New Roman"/>
          <w:noProof/>
          <w:sz w:val="24"/>
          <w:szCs w:val="24"/>
        </w:rPr>
        <w:t xml:space="preserve"> the accuracy and precision of</w:t>
      </w:r>
      <w:r w:rsidR="00CC2429">
        <w:rPr>
          <w:rFonts w:ascii="Times New Roman" w:hAnsi="Times New Roman" w:cs="Times New Roman"/>
          <w:noProof/>
          <w:sz w:val="24"/>
          <w:szCs w:val="24"/>
        </w:rPr>
        <w:t xml:space="preserve"> larval</w:t>
      </w:r>
      <w:r w:rsidR="00426E02">
        <w:rPr>
          <w:rFonts w:ascii="Times New Roman" w:hAnsi="Times New Roman" w:cs="Times New Roman"/>
          <w:noProof/>
          <w:sz w:val="24"/>
          <w:szCs w:val="24"/>
        </w:rPr>
        <w:t xml:space="preserve"> instar determination of </w:t>
      </w:r>
      <w:r w:rsidR="00426E02" w:rsidRPr="00426E02">
        <w:rPr>
          <w:rFonts w:ascii="Times New Roman" w:hAnsi="Times New Roman" w:cs="Times New Roman"/>
          <w:i/>
          <w:iCs/>
          <w:noProof/>
          <w:sz w:val="24"/>
          <w:szCs w:val="24"/>
        </w:rPr>
        <w:t>S. watsoni</w:t>
      </w:r>
      <w:r w:rsidR="00E9721E">
        <w:rPr>
          <w:rFonts w:ascii="Times New Roman" w:hAnsi="Times New Roman" w:cs="Times New Roman"/>
          <w:iCs/>
          <w:noProof/>
          <w:sz w:val="24"/>
          <w:szCs w:val="24"/>
        </w:rPr>
        <w:t xml:space="preserve"> may be improved</w:t>
      </w:r>
      <w:r w:rsidR="00426E02">
        <w:rPr>
          <w:rFonts w:ascii="Times New Roman" w:hAnsi="Times New Roman" w:cs="Times New Roman"/>
          <w:noProof/>
          <w:sz w:val="24"/>
          <w:szCs w:val="24"/>
        </w:rPr>
        <w:t>.</w:t>
      </w:r>
    </w:p>
    <w:p w14:paraId="2FDDD491" w14:textId="77777777" w:rsidR="00840C62" w:rsidRPr="00A37EC8" w:rsidRDefault="00840C62">
      <w:pPr>
        <w:rPr>
          <w:rFonts w:ascii="Times New Roman" w:hAnsi="Times New Roman" w:cs="Times New Roman"/>
          <w:sz w:val="24"/>
          <w:szCs w:val="24"/>
        </w:rPr>
      </w:pPr>
    </w:p>
    <w:p w14:paraId="6C309B36" w14:textId="77777777" w:rsidR="00840C62" w:rsidRPr="00A37EC8" w:rsidRDefault="00840C62" w:rsidP="00A37EC8">
      <w:pPr>
        <w:pStyle w:val="Nzev"/>
      </w:pPr>
      <w:r w:rsidRPr="00A37EC8">
        <w:t>Discussion</w:t>
      </w:r>
    </w:p>
    <w:p w14:paraId="1FBF4CF9" w14:textId="266D2B51" w:rsidR="002A2111" w:rsidRPr="00A37EC8" w:rsidRDefault="009A0255" w:rsidP="00BC1845">
      <w:pPr>
        <w:rPr>
          <w:rFonts w:ascii="Times New Roman" w:hAnsi="Times New Roman" w:cs="Times New Roman"/>
          <w:sz w:val="24"/>
          <w:szCs w:val="24"/>
        </w:rPr>
      </w:pPr>
      <w:r>
        <w:rPr>
          <w:rFonts w:ascii="Times New Roman" w:hAnsi="Times New Roman" w:cs="Times New Roman"/>
          <w:sz w:val="24"/>
          <w:szCs w:val="24"/>
        </w:rPr>
        <w:t>No</w:t>
      </w:r>
      <w:r w:rsidR="002A2111" w:rsidRPr="00A37EC8">
        <w:rPr>
          <w:rFonts w:ascii="Times New Roman" w:hAnsi="Times New Roman" w:cs="Times New Roman"/>
          <w:sz w:val="24"/>
          <w:szCs w:val="24"/>
        </w:rPr>
        <w:t xml:space="preserve"> larvae </w:t>
      </w:r>
      <w:r>
        <w:rPr>
          <w:rFonts w:ascii="Times New Roman" w:hAnsi="Times New Roman" w:cs="Times New Roman"/>
          <w:sz w:val="24"/>
          <w:szCs w:val="24"/>
        </w:rPr>
        <w:t xml:space="preserve">were obtained </w:t>
      </w:r>
      <w:r w:rsidR="002A2111" w:rsidRPr="00A37EC8">
        <w:rPr>
          <w:rFonts w:ascii="Times New Roman" w:hAnsi="Times New Roman" w:cs="Times New Roman"/>
          <w:sz w:val="24"/>
          <w:szCs w:val="24"/>
        </w:rPr>
        <w:t xml:space="preserve">from </w:t>
      </w:r>
      <w:r w:rsidR="00C3162C" w:rsidRPr="00A37EC8">
        <w:rPr>
          <w:rFonts w:ascii="Times New Roman" w:hAnsi="Times New Roman" w:cs="Times New Roman"/>
          <w:sz w:val="24"/>
          <w:szCs w:val="24"/>
        </w:rPr>
        <w:t>the 28</w:t>
      </w:r>
      <w:r w:rsidR="00F8288C">
        <w:rPr>
          <w:rFonts w:ascii="Times New Roman" w:hAnsi="Times New Roman" w:cs="Times New Roman"/>
          <w:sz w:val="24"/>
          <w:szCs w:val="24"/>
        </w:rPr>
        <w:t xml:space="preserve"> and 12</w:t>
      </w:r>
      <w:r w:rsidR="00C3162C" w:rsidRPr="00A37EC8">
        <w:rPr>
          <w:rFonts w:ascii="Times New Roman" w:hAnsi="Times New Roman" w:cs="Times New Roman"/>
          <w:sz w:val="24"/>
          <w:szCs w:val="24"/>
        </w:rPr>
        <w:t xml:space="preserve">°C </w:t>
      </w:r>
      <w:r w:rsidR="002A2111" w:rsidRPr="00A37EC8">
        <w:rPr>
          <w:rFonts w:ascii="Times New Roman" w:hAnsi="Times New Roman" w:cs="Times New Roman"/>
          <w:sz w:val="24"/>
          <w:szCs w:val="24"/>
        </w:rPr>
        <w:t>treatment</w:t>
      </w:r>
      <w:r>
        <w:rPr>
          <w:rFonts w:ascii="Times New Roman" w:hAnsi="Times New Roman" w:cs="Times New Roman"/>
          <w:sz w:val="24"/>
          <w:szCs w:val="24"/>
        </w:rPr>
        <w:t>,</w:t>
      </w:r>
      <w:r w:rsidR="002A2111" w:rsidRPr="00A37EC8">
        <w:rPr>
          <w:rFonts w:ascii="Times New Roman" w:hAnsi="Times New Roman" w:cs="Times New Roman"/>
          <w:sz w:val="24"/>
          <w:szCs w:val="24"/>
        </w:rPr>
        <w:t xml:space="preserve"> probably because adults did not oviposit </w:t>
      </w:r>
      <w:r>
        <w:rPr>
          <w:rFonts w:ascii="Times New Roman" w:hAnsi="Times New Roman" w:cs="Times New Roman"/>
          <w:sz w:val="24"/>
          <w:szCs w:val="24"/>
        </w:rPr>
        <w:t>at</w:t>
      </w:r>
      <w:r w:rsidRPr="00A37EC8">
        <w:rPr>
          <w:rFonts w:ascii="Times New Roman" w:hAnsi="Times New Roman" w:cs="Times New Roman"/>
          <w:sz w:val="24"/>
          <w:szCs w:val="24"/>
        </w:rPr>
        <w:t xml:space="preserve"> </w:t>
      </w:r>
      <w:r w:rsidR="002A2111" w:rsidRPr="00A37EC8">
        <w:rPr>
          <w:rFonts w:ascii="Times New Roman" w:hAnsi="Times New Roman" w:cs="Times New Roman"/>
          <w:sz w:val="24"/>
          <w:szCs w:val="24"/>
        </w:rPr>
        <w:t xml:space="preserve">this temperature or egg mortality was too high. The second claim is </w:t>
      </w:r>
      <w:r>
        <w:rPr>
          <w:rFonts w:ascii="Times New Roman" w:hAnsi="Times New Roman" w:cs="Times New Roman"/>
          <w:sz w:val="24"/>
          <w:szCs w:val="24"/>
        </w:rPr>
        <w:t xml:space="preserve">supported by the fact that no </w:t>
      </w:r>
      <w:r w:rsidR="002A2111" w:rsidRPr="00A37EC8">
        <w:rPr>
          <w:rFonts w:ascii="Times New Roman" w:hAnsi="Times New Roman" w:cs="Times New Roman"/>
          <w:sz w:val="24"/>
          <w:szCs w:val="24"/>
        </w:rPr>
        <w:t>eggs</w:t>
      </w:r>
      <w:r>
        <w:rPr>
          <w:rFonts w:ascii="Times New Roman" w:hAnsi="Times New Roman" w:cs="Times New Roman"/>
          <w:sz w:val="24"/>
          <w:szCs w:val="24"/>
        </w:rPr>
        <w:t xml:space="preserve"> were found</w:t>
      </w:r>
      <w:r w:rsidR="00E8655B" w:rsidRPr="00A37EC8">
        <w:rPr>
          <w:rFonts w:ascii="Times New Roman" w:hAnsi="Times New Roman" w:cs="Times New Roman"/>
          <w:sz w:val="24"/>
          <w:szCs w:val="24"/>
        </w:rPr>
        <w:t xml:space="preserve">. </w:t>
      </w:r>
      <w:r>
        <w:rPr>
          <w:rFonts w:ascii="Times New Roman" w:hAnsi="Times New Roman" w:cs="Times New Roman"/>
          <w:sz w:val="24"/>
          <w:szCs w:val="24"/>
        </w:rPr>
        <w:t>However, as</w:t>
      </w:r>
      <w:r w:rsidR="002A2111" w:rsidRPr="00A37EC8">
        <w:rPr>
          <w:rFonts w:ascii="Times New Roman" w:hAnsi="Times New Roman" w:cs="Times New Roman"/>
          <w:sz w:val="24"/>
          <w:szCs w:val="24"/>
        </w:rPr>
        <w:t xml:space="preserve"> mentioned in </w:t>
      </w:r>
      <w:r w:rsidR="00166766" w:rsidRPr="00A37EC8">
        <w:rPr>
          <w:rFonts w:ascii="Times New Roman" w:hAnsi="Times New Roman" w:cs="Times New Roman"/>
          <w:sz w:val="24"/>
          <w:szCs w:val="24"/>
        </w:rPr>
        <w:t xml:space="preserve">the </w:t>
      </w:r>
      <w:r w:rsidR="002A2111" w:rsidRPr="00A37EC8">
        <w:rPr>
          <w:rFonts w:ascii="Times New Roman" w:hAnsi="Times New Roman" w:cs="Times New Roman"/>
          <w:sz w:val="24"/>
          <w:szCs w:val="24"/>
        </w:rPr>
        <w:t>methodology</w:t>
      </w:r>
      <w:r w:rsidR="00166766" w:rsidRPr="00A37EC8">
        <w:rPr>
          <w:rFonts w:ascii="Times New Roman" w:hAnsi="Times New Roman" w:cs="Times New Roman"/>
          <w:sz w:val="24"/>
          <w:szCs w:val="24"/>
        </w:rPr>
        <w:t xml:space="preserve"> section</w:t>
      </w:r>
      <w:r w:rsidR="002A2111" w:rsidRPr="00A37EC8">
        <w:rPr>
          <w:rFonts w:ascii="Times New Roman" w:hAnsi="Times New Roman" w:cs="Times New Roman"/>
          <w:sz w:val="24"/>
          <w:szCs w:val="24"/>
        </w:rPr>
        <w:t xml:space="preserve">, eggs of </w:t>
      </w:r>
      <w:r w:rsidR="002A2111" w:rsidRPr="00A37EC8">
        <w:rPr>
          <w:rFonts w:ascii="Times New Roman" w:hAnsi="Times New Roman" w:cs="Times New Roman"/>
          <w:i/>
          <w:sz w:val="24"/>
          <w:szCs w:val="24"/>
        </w:rPr>
        <w:t>S. watsoni</w:t>
      </w:r>
      <w:r w:rsidR="002A2111" w:rsidRPr="00A37EC8">
        <w:rPr>
          <w:rFonts w:ascii="Times New Roman" w:hAnsi="Times New Roman" w:cs="Times New Roman"/>
          <w:sz w:val="24"/>
          <w:szCs w:val="24"/>
        </w:rPr>
        <w:t xml:space="preserve"> are </w:t>
      </w:r>
      <w:r w:rsidR="00F87737" w:rsidRPr="00A37EC8">
        <w:rPr>
          <w:rFonts w:ascii="Times New Roman" w:hAnsi="Times New Roman" w:cs="Times New Roman"/>
          <w:sz w:val="24"/>
          <w:szCs w:val="24"/>
        </w:rPr>
        <w:t>tiny</w:t>
      </w:r>
      <w:r w:rsidR="002A2111" w:rsidRPr="00A37EC8">
        <w:rPr>
          <w:rFonts w:ascii="Times New Roman" w:hAnsi="Times New Roman" w:cs="Times New Roman"/>
          <w:sz w:val="24"/>
          <w:szCs w:val="24"/>
        </w:rPr>
        <w:t xml:space="preserve"> and </w:t>
      </w:r>
      <w:r>
        <w:rPr>
          <w:rFonts w:ascii="Times New Roman" w:hAnsi="Times New Roman" w:cs="Times New Roman"/>
          <w:sz w:val="24"/>
          <w:szCs w:val="24"/>
        </w:rPr>
        <w:t>may be</w:t>
      </w:r>
      <w:r w:rsidR="002A2111" w:rsidRPr="00A37EC8">
        <w:rPr>
          <w:rFonts w:ascii="Times New Roman" w:hAnsi="Times New Roman" w:cs="Times New Roman"/>
          <w:sz w:val="24"/>
          <w:szCs w:val="24"/>
        </w:rPr>
        <w:t xml:space="preserve"> overlook</w:t>
      </w:r>
      <w:r>
        <w:rPr>
          <w:rFonts w:ascii="Times New Roman" w:hAnsi="Times New Roman" w:cs="Times New Roman"/>
          <w:sz w:val="24"/>
          <w:szCs w:val="24"/>
        </w:rPr>
        <w:t>ed, especially if there were only a few.</w:t>
      </w:r>
    </w:p>
    <w:p w14:paraId="08F8A4BB" w14:textId="2C94894C" w:rsidR="00EF37BE" w:rsidRDefault="00E8655B" w:rsidP="00E54233">
      <w:pPr>
        <w:rPr>
          <w:rFonts w:ascii="Times New Roman" w:hAnsi="Times New Roman" w:cs="Times New Roman"/>
          <w:sz w:val="24"/>
          <w:szCs w:val="24"/>
        </w:rPr>
      </w:pPr>
      <w:r w:rsidRPr="00A37EC8">
        <w:rPr>
          <w:rFonts w:ascii="Times New Roman" w:hAnsi="Times New Roman" w:cs="Times New Roman"/>
          <w:sz w:val="24"/>
          <w:szCs w:val="24"/>
        </w:rPr>
        <w:t xml:space="preserve">Mortality of </w:t>
      </w:r>
      <w:r w:rsidR="009A0255">
        <w:rPr>
          <w:rFonts w:ascii="Times New Roman" w:hAnsi="Times New Roman" w:cs="Times New Roman"/>
          <w:sz w:val="24"/>
          <w:szCs w:val="24"/>
        </w:rPr>
        <w:t>the</w:t>
      </w:r>
      <w:r w:rsidRPr="00A37EC8">
        <w:rPr>
          <w:rFonts w:ascii="Times New Roman" w:hAnsi="Times New Roman" w:cs="Times New Roman"/>
          <w:sz w:val="24"/>
          <w:szCs w:val="24"/>
        </w:rPr>
        <w:t xml:space="preserve"> specimens in the breeding experiment was very high over all treatments especially in </w:t>
      </w:r>
      <w:r w:rsidR="005D3FA0" w:rsidRPr="00A37EC8">
        <w:rPr>
          <w:rFonts w:ascii="Times New Roman" w:hAnsi="Times New Roman" w:cs="Times New Roman"/>
          <w:sz w:val="24"/>
          <w:szCs w:val="24"/>
        </w:rPr>
        <w:t xml:space="preserve">the </w:t>
      </w:r>
      <w:r w:rsidR="00E54233">
        <w:rPr>
          <w:rFonts w:ascii="Times New Roman" w:hAnsi="Times New Roman" w:cs="Times New Roman"/>
          <w:sz w:val="24"/>
          <w:szCs w:val="24"/>
        </w:rPr>
        <w:t>third instar</w:t>
      </w:r>
      <w:r w:rsidRPr="00A37EC8">
        <w:rPr>
          <w:rFonts w:ascii="Times New Roman" w:hAnsi="Times New Roman" w:cs="Times New Roman"/>
          <w:sz w:val="24"/>
          <w:szCs w:val="24"/>
        </w:rPr>
        <w:t xml:space="preserve">. </w:t>
      </w:r>
      <w:r w:rsidR="002E4C2E">
        <w:rPr>
          <w:rFonts w:ascii="Times New Roman" w:hAnsi="Times New Roman" w:cs="Times New Roman"/>
          <w:sz w:val="24"/>
          <w:szCs w:val="24"/>
        </w:rPr>
        <w:t>High m</w:t>
      </w:r>
      <w:r w:rsidR="002F0ED7">
        <w:rPr>
          <w:rFonts w:ascii="Times New Roman" w:hAnsi="Times New Roman" w:cs="Times New Roman"/>
          <w:sz w:val="24"/>
          <w:szCs w:val="24"/>
        </w:rPr>
        <w:t xml:space="preserve">ortality in this </w:t>
      </w:r>
      <w:r w:rsidR="002E4C2E">
        <w:rPr>
          <w:rFonts w:ascii="Times New Roman" w:hAnsi="Times New Roman" w:cs="Times New Roman"/>
          <w:sz w:val="24"/>
          <w:szCs w:val="24"/>
        </w:rPr>
        <w:t>stage</w:t>
      </w:r>
      <w:r w:rsidR="002F0ED7">
        <w:rPr>
          <w:rFonts w:ascii="Times New Roman" w:hAnsi="Times New Roman" w:cs="Times New Roman"/>
          <w:sz w:val="24"/>
          <w:szCs w:val="24"/>
        </w:rPr>
        <w:t xml:space="preserve"> is </w:t>
      </w:r>
      <w:r w:rsidR="002E4C2E">
        <w:rPr>
          <w:rFonts w:ascii="Times New Roman" w:hAnsi="Times New Roman" w:cs="Times New Roman"/>
          <w:sz w:val="24"/>
          <w:szCs w:val="24"/>
        </w:rPr>
        <w:t>not uncommon, but in t</w:t>
      </w:r>
      <w:r w:rsidR="00436377" w:rsidRPr="00A37EC8">
        <w:rPr>
          <w:rFonts w:ascii="Times New Roman" w:hAnsi="Times New Roman" w:cs="Times New Roman"/>
          <w:sz w:val="24"/>
          <w:szCs w:val="24"/>
        </w:rPr>
        <w:t>his</w:t>
      </w:r>
      <w:r w:rsidR="002E4C2E">
        <w:rPr>
          <w:rFonts w:ascii="Times New Roman" w:hAnsi="Times New Roman" w:cs="Times New Roman"/>
          <w:sz w:val="24"/>
          <w:szCs w:val="24"/>
        </w:rPr>
        <w:t xml:space="preserve"> case it</w:t>
      </w:r>
      <w:r w:rsidR="00436377" w:rsidRPr="00A37EC8">
        <w:rPr>
          <w:rFonts w:ascii="Times New Roman" w:hAnsi="Times New Roman" w:cs="Times New Roman"/>
          <w:sz w:val="24"/>
          <w:szCs w:val="24"/>
        </w:rPr>
        <w:t xml:space="preserve"> was in</w:t>
      </w:r>
      <w:r w:rsidR="00F26437" w:rsidRPr="00A37EC8">
        <w:rPr>
          <w:rFonts w:ascii="Times New Roman" w:hAnsi="Times New Roman" w:cs="Times New Roman"/>
          <w:sz w:val="24"/>
          <w:szCs w:val="24"/>
        </w:rPr>
        <w:t xml:space="preserve"> </w:t>
      </w:r>
      <w:r w:rsidR="00436377" w:rsidRPr="00A37EC8">
        <w:rPr>
          <w:rFonts w:ascii="Times New Roman" w:hAnsi="Times New Roman" w:cs="Times New Roman"/>
          <w:sz w:val="24"/>
          <w:szCs w:val="24"/>
        </w:rPr>
        <w:t xml:space="preserve">sharp contrast with what </w:t>
      </w:r>
      <w:r w:rsidR="009A0255">
        <w:rPr>
          <w:rFonts w:ascii="Times New Roman" w:hAnsi="Times New Roman" w:cs="Times New Roman"/>
          <w:sz w:val="24"/>
          <w:szCs w:val="24"/>
        </w:rPr>
        <w:t>was found in</w:t>
      </w:r>
      <w:r w:rsidR="00436377" w:rsidRPr="00A37EC8">
        <w:rPr>
          <w:rFonts w:ascii="Times New Roman" w:hAnsi="Times New Roman" w:cs="Times New Roman"/>
          <w:sz w:val="24"/>
          <w:szCs w:val="24"/>
        </w:rPr>
        <w:t xml:space="preserve"> the observation study. The </w:t>
      </w:r>
      <w:r w:rsidR="009A0255">
        <w:rPr>
          <w:rFonts w:ascii="Times New Roman" w:hAnsi="Times New Roman" w:cs="Times New Roman"/>
          <w:sz w:val="24"/>
          <w:szCs w:val="24"/>
        </w:rPr>
        <w:t>entire</w:t>
      </w:r>
      <w:r w:rsidR="009A0255" w:rsidRPr="00A37EC8">
        <w:rPr>
          <w:rFonts w:ascii="Times New Roman" w:hAnsi="Times New Roman" w:cs="Times New Roman"/>
          <w:sz w:val="24"/>
          <w:szCs w:val="24"/>
        </w:rPr>
        <w:t xml:space="preserve"> </w:t>
      </w:r>
      <w:r w:rsidR="00F41660" w:rsidRPr="00A37EC8">
        <w:rPr>
          <w:rFonts w:ascii="Times New Roman" w:hAnsi="Times New Roman" w:cs="Times New Roman"/>
          <w:sz w:val="24"/>
          <w:szCs w:val="24"/>
        </w:rPr>
        <w:t>colony in the observation study prospered</w:t>
      </w:r>
      <w:r w:rsidR="00436377" w:rsidRPr="00A37EC8">
        <w:rPr>
          <w:rFonts w:ascii="Times New Roman" w:hAnsi="Times New Roman" w:cs="Times New Roman"/>
          <w:sz w:val="24"/>
          <w:szCs w:val="24"/>
        </w:rPr>
        <w:t xml:space="preserve"> and even increased in the number of adult</w:t>
      </w:r>
      <w:r w:rsidR="00386D6B">
        <w:rPr>
          <w:rFonts w:ascii="Times New Roman" w:hAnsi="Times New Roman" w:cs="Times New Roman"/>
          <w:sz w:val="24"/>
          <w:szCs w:val="24"/>
        </w:rPr>
        <w:t>s</w:t>
      </w:r>
      <w:r w:rsidR="00436377" w:rsidRPr="00A37EC8">
        <w:rPr>
          <w:rFonts w:ascii="Times New Roman" w:hAnsi="Times New Roman" w:cs="Times New Roman"/>
          <w:sz w:val="24"/>
          <w:szCs w:val="24"/>
        </w:rPr>
        <w:t xml:space="preserve"> </w:t>
      </w:r>
      <w:r w:rsidR="00F41660" w:rsidRPr="00A37EC8">
        <w:rPr>
          <w:rFonts w:ascii="Times New Roman" w:hAnsi="Times New Roman" w:cs="Times New Roman"/>
          <w:sz w:val="24"/>
          <w:szCs w:val="24"/>
        </w:rPr>
        <w:t>over time</w:t>
      </w:r>
      <w:r w:rsidR="00436377" w:rsidRPr="00A37EC8">
        <w:rPr>
          <w:rFonts w:ascii="Times New Roman" w:hAnsi="Times New Roman" w:cs="Times New Roman"/>
          <w:sz w:val="24"/>
          <w:szCs w:val="24"/>
        </w:rPr>
        <w:t xml:space="preserve">. </w:t>
      </w:r>
      <w:r w:rsidR="009A0255">
        <w:rPr>
          <w:rFonts w:ascii="Times New Roman" w:hAnsi="Times New Roman" w:cs="Times New Roman"/>
          <w:sz w:val="24"/>
          <w:szCs w:val="24"/>
        </w:rPr>
        <w:t>The o</w:t>
      </w:r>
      <w:r w:rsidR="00F26437" w:rsidRPr="00A37EC8">
        <w:rPr>
          <w:rFonts w:ascii="Times New Roman" w:hAnsi="Times New Roman" w:cs="Times New Roman"/>
          <w:sz w:val="24"/>
          <w:szCs w:val="24"/>
        </w:rPr>
        <w:t xml:space="preserve">nly difference between </w:t>
      </w:r>
      <w:r w:rsidR="00A45576" w:rsidRPr="00A37EC8">
        <w:rPr>
          <w:rFonts w:ascii="Times New Roman" w:hAnsi="Times New Roman" w:cs="Times New Roman"/>
          <w:sz w:val="24"/>
          <w:szCs w:val="24"/>
        </w:rPr>
        <w:t>these two</w:t>
      </w:r>
      <w:r w:rsidR="009A0255">
        <w:rPr>
          <w:rFonts w:ascii="Times New Roman" w:hAnsi="Times New Roman" w:cs="Times New Roman"/>
          <w:sz w:val="24"/>
          <w:szCs w:val="24"/>
        </w:rPr>
        <w:t xml:space="preserve"> studies</w:t>
      </w:r>
      <w:r w:rsidR="00A45576" w:rsidRPr="00A37EC8">
        <w:rPr>
          <w:rFonts w:ascii="Times New Roman" w:hAnsi="Times New Roman" w:cs="Times New Roman"/>
          <w:sz w:val="24"/>
          <w:szCs w:val="24"/>
        </w:rPr>
        <w:t xml:space="preserve"> w</w:t>
      </w:r>
      <w:r w:rsidR="00F26437" w:rsidRPr="00A37EC8">
        <w:rPr>
          <w:rFonts w:ascii="Times New Roman" w:hAnsi="Times New Roman" w:cs="Times New Roman"/>
          <w:sz w:val="24"/>
          <w:szCs w:val="24"/>
        </w:rPr>
        <w:t xml:space="preserve">as that individuals </w:t>
      </w:r>
      <w:r w:rsidR="009A0255">
        <w:rPr>
          <w:rFonts w:ascii="Times New Roman" w:hAnsi="Times New Roman" w:cs="Times New Roman"/>
          <w:sz w:val="24"/>
          <w:szCs w:val="24"/>
        </w:rPr>
        <w:t>were not separated and photographed in the observation study</w:t>
      </w:r>
      <w:r w:rsidR="00A45576" w:rsidRPr="00A37EC8">
        <w:rPr>
          <w:rFonts w:ascii="Times New Roman" w:hAnsi="Times New Roman" w:cs="Times New Roman"/>
          <w:sz w:val="24"/>
          <w:szCs w:val="24"/>
        </w:rPr>
        <w:t xml:space="preserve">. </w:t>
      </w:r>
    </w:p>
    <w:p w14:paraId="190C203F" w14:textId="7D439EC4" w:rsidR="00E8655B" w:rsidRPr="00A37EC8" w:rsidRDefault="00EF37BE" w:rsidP="0038640A">
      <w:pPr>
        <w:rPr>
          <w:rFonts w:ascii="Times New Roman" w:hAnsi="Times New Roman" w:cs="Times New Roman"/>
          <w:sz w:val="24"/>
          <w:szCs w:val="24"/>
        </w:rPr>
      </w:pPr>
      <w:r>
        <w:rPr>
          <w:rFonts w:ascii="Times New Roman" w:hAnsi="Times New Roman" w:cs="Times New Roman"/>
          <w:sz w:val="24"/>
          <w:szCs w:val="24"/>
        </w:rPr>
        <w:t xml:space="preserve">Despite the increased mortality of some stages </w:t>
      </w:r>
      <w:r w:rsidR="005271D0">
        <w:rPr>
          <w:rFonts w:ascii="Times New Roman" w:hAnsi="Times New Roman" w:cs="Times New Roman"/>
          <w:sz w:val="24"/>
          <w:szCs w:val="24"/>
        </w:rPr>
        <w:t xml:space="preserve">in </w:t>
      </w:r>
      <w:r w:rsidR="00FA4D21">
        <w:rPr>
          <w:rFonts w:ascii="Times New Roman" w:hAnsi="Times New Roman" w:cs="Times New Roman"/>
          <w:sz w:val="24"/>
          <w:szCs w:val="24"/>
        </w:rPr>
        <w:t xml:space="preserve">the </w:t>
      </w:r>
      <w:r w:rsidR="005271D0">
        <w:rPr>
          <w:rFonts w:ascii="Times New Roman" w:hAnsi="Times New Roman" w:cs="Times New Roman"/>
          <w:sz w:val="24"/>
          <w:szCs w:val="24"/>
        </w:rPr>
        <w:t>breeding experiment</w:t>
      </w:r>
      <w:r w:rsidR="00FA4D21">
        <w:rPr>
          <w:rFonts w:ascii="Times New Roman" w:hAnsi="Times New Roman" w:cs="Times New Roman"/>
          <w:sz w:val="24"/>
          <w:szCs w:val="24"/>
        </w:rPr>
        <w:t>,</w:t>
      </w:r>
      <w:r w:rsidR="005271D0">
        <w:rPr>
          <w:rFonts w:ascii="Times New Roman" w:hAnsi="Times New Roman" w:cs="Times New Roman"/>
          <w:sz w:val="24"/>
          <w:szCs w:val="24"/>
        </w:rPr>
        <w:t xml:space="preserve"> </w:t>
      </w:r>
      <w:r>
        <w:rPr>
          <w:rFonts w:ascii="Times New Roman" w:hAnsi="Times New Roman" w:cs="Times New Roman"/>
          <w:sz w:val="24"/>
          <w:szCs w:val="24"/>
        </w:rPr>
        <w:t xml:space="preserve">the total length of development (from egg until adulthood) did not </w:t>
      </w:r>
      <w:r w:rsidR="005271D0">
        <w:rPr>
          <w:rFonts w:ascii="Times New Roman" w:hAnsi="Times New Roman" w:cs="Times New Roman"/>
          <w:sz w:val="24"/>
          <w:szCs w:val="24"/>
        </w:rPr>
        <w:t xml:space="preserve">differ significantly from values in </w:t>
      </w:r>
      <w:del w:id="35" w:author="Jakubec Pavel" w:date="2016-01-07T13:06:00Z">
        <w:r w:rsidR="005A512B" w:rsidDel="0040475A">
          <w:rPr>
            <w:rFonts w:ascii="Times New Roman" w:hAnsi="Times New Roman" w:cs="Times New Roman"/>
            <w:sz w:val="24"/>
            <w:szCs w:val="24"/>
          </w:rPr>
          <w:delText xml:space="preserve">our </w:delText>
        </w:r>
      </w:del>
      <w:ins w:id="36" w:author="Jakubec Pavel" w:date="2016-01-07T13:06:00Z">
        <w:r w:rsidR="0040475A">
          <w:rPr>
            <w:rFonts w:ascii="Times New Roman" w:hAnsi="Times New Roman" w:cs="Times New Roman"/>
            <w:sz w:val="24"/>
            <w:szCs w:val="24"/>
          </w:rPr>
          <w:t>the</w:t>
        </w:r>
        <w:r w:rsidR="0040475A">
          <w:rPr>
            <w:rFonts w:ascii="Times New Roman" w:hAnsi="Times New Roman" w:cs="Times New Roman"/>
            <w:sz w:val="24"/>
            <w:szCs w:val="24"/>
          </w:rPr>
          <w:t xml:space="preserve"> </w:t>
        </w:r>
      </w:ins>
      <w:r w:rsidR="005271D0">
        <w:rPr>
          <w:rFonts w:ascii="Times New Roman" w:hAnsi="Times New Roman" w:cs="Times New Roman"/>
          <w:sz w:val="24"/>
          <w:szCs w:val="24"/>
        </w:rPr>
        <w:t xml:space="preserve">observation study (ca. 28 days at 18°C) and </w:t>
      </w:r>
      <w:r w:rsidR="00386D6B">
        <w:rPr>
          <w:rFonts w:ascii="Times New Roman" w:hAnsi="Times New Roman" w:cs="Times New Roman"/>
          <w:sz w:val="24"/>
          <w:szCs w:val="24"/>
        </w:rPr>
        <w:t xml:space="preserve">also </w:t>
      </w:r>
      <w:r w:rsidR="005271D0">
        <w:rPr>
          <w:rFonts w:ascii="Times New Roman" w:hAnsi="Times New Roman" w:cs="Times New Roman"/>
          <w:sz w:val="24"/>
          <w:szCs w:val="24"/>
        </w:rPr>
        <w:t xml:space="preserve">those </w:t>
      </w:r>
      <w:r>
        <w:rPr>
          <w:rFonts w:ascii="Times New Roman" w:hAnsi="Times New Roman" w:cs="Times New Roman"/>
          <w:sz w:val="24"/>
          <w:szCs w:val="24"/>
        </w:rPr>
        <w:t xml:space="preserve">reported by Kilian </w:t>
      </w:r>
      <w:r w:rsidRPr="00A37EC8">
        <w:rPr>
          <w:rFonts w:ascii="Times New Roman" w:hAnsi="Times New Roman" w:cs="Times New Roman"/>
          <w:noProof/>
          <w:sz w:val="24"/>
          <w:szCs w:val="24"/>
        </w:rPr>
        <w:t xml:space="preserve">&amp; Mądra </w:t>
      </w:r>
      <w:r>
        <w:rPr>
          <w:rFonts w:ascii="Times New Roman" w:hAnsi="Times New Roman" w:cs="Times New Roman"/>
          <w:noProof/>
          <w:sz w:val="24"/>
          <w:szCs w:val="24"/>
        </w:rPr>
        <w:t>(</w:t>
      </w:r>
      <w:r w:rsidRPr="00A37EC8">
        <w:rPr>
          <w:rFonts w:ascii="Times New Roman" w:hAnsi="Times New Roman" w:cs="Times New Roman"/>
          <w:noProof/>
          <w:sz w:val="24"/>
          <w:szCs w:val="24"/>
        </w:rPr>
        <w:t>2015)</w:t>
      </w:r>
      <w:r>
        <w:rPr>
          <w:rFonts w:ascii="Times New Roman" w:hAnsi="Times New Roman" w:cs="Times New Roman"/>
          <w:noProof/>
          <w:sz w:val="24"/>
          <w:szCs w:val="24"/>
        </w:rPr>
        <w:t xml:space="preserve"> (ca. 20 days</w:t>
      </w:r>
      <w:r w:rsidR="005271D0">
        <w:rPr>
          <w:rFonts w:ascii="Times New Roman" w:hAnsi="Times New Roman" w:cs="Times New Roman"/>
          <w:noProof/>
          <w:sz w:val="24"/>
          <w:szCs w:val="24"/>
        </w:rPr>
        <w:t xml:space="preserve"> at</w:t>
      </w:r>
      <w:r>
        <w:rPr>
          <w:rFonts w:ascii="Times New Roman" w:hAnsi="Times New Roman" w:cs="Times New Roman"/>
          <w:noProof/>
          <w:sz w:val="24"/>
          <w:szCs w:val="24"/>
        </w:rPr>
        <w:t xml:space="preserve"> 20</w:t>
      </w:r>
      <w:r>
        <w:rPr>
          <w:rFonts w:ascii="Times New Roman" w:hAnsi="Times New Roman" w:cs="Times New Roman"/>
          <w:noProof/>
          <w:sz w:val="24"/>
          <w:szCs w:val="24"/>
          <w:lang w:val="cs-CZ"/>
        </w:rPr>
        <w:t>°C</w:t>
      </w:r>
      <w:r>
        <w:rPr>
          <w:rFonts w:ascii="Times New Roman" w:hAnsi="Times New Roman" w:cs="Times New Roman"/>
          <w:noProof/>
          <w:sz w:val="24"/>
          <w:szCs w:val="24"/>
        </w:rPr>
        <w:t>)</w:t>
      </w:r>
      <w:r w:rsidR="005271D0">
        <w:rPr>
          <w:rFonts w:ascii="Times New Roman" w:hAnsi="Times New Roman" w:cs="Times New Roman"/>
          <w:noProof/>
          <w:sz w:val="24"/>
          <w:szCs w:val="24"/>
        </w:rPr>
        <w:t>.</w:t>
      </w:r>
      <w:r w:rsidR="004A1B48">
        <w:rPr>
          <w:rFonts w:ascii="Times New Roman" w:hAnsi="Times New Roman" w:cs="Times New Roman"/>
          <w:noProof/>
          <w:sz w:val="24"/>
          <w:szCs w:val="24"/>
        </w:rPr>
        <w:t xml:space="preserve"> Therefore larvae in </w:t>
      </w:r>
      <w:r w:rsidR="00FA4D21">
        <w:rPr>
          <w:rFonts w:ascii="Times New Roman" w:hAnsi="Times New Roman" w:cs="Times New Roman"/>
          <w:noProof/>
          <w:sz w:val="24"/>
          <w:szCs w:val="24"/>
        </w:rPr>
        <w:t xml:space="preserve">the </w:t>
      </w:r>
      <w:r w:rsidR="004A1B48">
        <w:rPr>
          <w:rFonts w:ascii="Times New Roman" w:hAnsi="Times New Roman" w:cs="Times New Roman"/>
          <w:noProof/>
          <w:sz w:val="24"/>
          <w:szCs w:val="24"/>
        </w:rPr>
        <w:t xml:space="preserve">breeding experiment </w:t>
      </w:r>
      <w:r w:rsidR="00FA4D21">
        <w:rPr>
          <w:rFonts w:ascii="Times New Roman" w:hAnsi="Times New Roman" w:cs="Times New Roman"/>
          <w:noProof/>
          <w:sz w:val="24"/>
          <w:szCs w:val="24"/>
        </w:rPr>
        <w:t xml:space="preserve">likely did not </w:t>
      </w:r>
      <w:r w:rsidR="004A1B48">
        <w:rPr>
          <w:rFonts w:ascii="Times New Roman" w:hAnsi="Times New Roman" w:cs="Times New Roman"/>
          <w:noProof/>
          <w:sz w:val="24"/>
          <w:szCs w:val="24"/>
        </w:rPr>
        <w:t>prolong development due to unfavorable conditions.</w:t>
      </w:r>
      <w:r w:rsidR="00386D6B">
        <w:rPr>
          <w:rFonts w:ascii="Times New Roman" w:hAnsi="Times New Roman" w:cs="Times New Roman"/>
          <w:noProof/>
          <w:sz w:val="24"/>
          <w:szCs w:val="24"/>
        </w:rPr>
        <w:t xml:space="preserve"> Larvae also did not increase or decrease number of their instars</w:t>
      </w:r>
      <w:r w:rsidR="00FA4D21">
        <w:rPr>
          <w:rFonts w:ascii="Times New Roman" w:hAnsi="Times New Roman" w:cs="Times New Roman"/>
          <w:noProof/>
          <w:sz w:val="24"/>
          <w:szCs w:val="24"/>
        </w:rPr>
        <w:t>,</w:t>
      </w:r>
      <w:r w:rsidR="00386D6B">
        <w:rPr>
          <w:rFonts w:ascii="Times New Roman" w:hAnsi="Times New Roman" w:cs="Times New Roman"/>
          <w:noProof/>
          <w:sz w:val="24"/>
          <w:szCs w:val="24"/>
        </w:rPr>
        <w:t xml:space="preserve"> and they had to undergo three larval instars before maturation</w:t>
      </w:r>
      <w:r w:rsidR="002F0ED7">
        <w:rPr>
          <w:rFonts w:ascii="Times New Roman" w:hAnsi="Times New Roman" w:cs="Times New Roman"/>
          <w:noProof/>
          <w:sz w:val="24"/>
          <w:szCs w:val="24"/>
        </w:rPr>
        <w:t xml:space="preserve">, which was also reported by </w:t>
      </w:r>
      <w:r w:rsidR="002F0ED7">
        <w:rPr>
          <w:rFonts w:ascii="Times New Roman" w:hAnsi="Times New Roman" w:cs="Times New Roman"/>
          <w:sz w:val="24"/>
          <w:szCs w:val="24"/>
        </w:rPr>
        <w:t xml:space="preserve">Kilian </w:t>
      </w:r>
      <w:r w:rsidR="002F0ED7" w:rsidRPr="00A37EC8">
        <w:rPr>
          <w:rFonts w:ascii="Times New Roman" w:hAnsi="Times New Roman" w:cs="Times New Roman"/>
          <w:noProof/>
          <w:sz w:val="24"/>
          <w:szCs w:val="24"/>
        </w:rPr>
        <w:t xml:space="preserve">&amp; Mądra </w:t>
      </w:r>
      <w:r w:rsidR="002F0ED7">
        <w:rPr>
          <w:rFonts w:ascii="Times New Roman" w:hAnsi="Times New Roman" w:cs="Times New Roman"/>
          <w:noProof/>
          <w:sz w:val="24"/>
          <w:szCs w:val="24"/>
        </w:rPr>
        <w:t>(</w:t>
      </w:r>
      <w:r w:rsidR="002F0ED7" w:rsidRPr="00A37EC8">
        <w:rPr>
          <w:rFonts w:ascii="Times New Roman" w:hAnsi="Times New Roman" w:cs="Times New Roman"/>
          <w:noProof/>
          <w:sz w:val="24"/>
          <w:szCs w:val="24"/>
        </w:rPr>
        <w:t>2015)</w:t>
      </w:r>
      <w:r w:rsidR="00386D6B">
        <w:rPr>
          <w:rFonts w:ascii="Times New Roman" w:hAnsi="Times New Roman" w:cs="Times New Roman"/>
          <w:noProof/>
          <w:sz w:val="24"/>
          <w:szCs w:val="24"/>
        </w:rPr>
        <w:t xml:space="preserve">. </w:t>
      </w:r>
      <w:r w:rsidR="00FA4D21">
        <w:rPr>
          <w:rFonts w:ascii="Times New Roman" w:hAnsi="Times New Roman" w:cs="Times New Roman"/>
          <w:sz w:val="24"/>
          <w:szCs w:val="24"/>
        </w:rPr>
        <w:t>Aggression or</w:t>
      </w:r>
      <w:r w:rsidR="00391255" w:rsidRPr="00A37EC8">
        <w:rPr>
          <w:rFonts w:ascii="Times New Roman" w:hAnsi="Times New Roman" w:cs="Times New Roman"/>
          <w:sz w:val="24"/>
          <w:szCs w:val="24"/>
        </w:rPr>
        <w:t xml:space="preserve"> hostility </w:t>
      </w:r>
      <w:r w:rsidR="00FA4D21">
        <w:rPr>
          <w:rFonts w:ascii="Times New Roman" w:hAnsi="Times New Roman" w:cs="Times New Roman"/>
          <w:sz w:val="24"/>
          <w:szCs w:val="24"/>
        </w:rPr>
        <w:t xml:space="preserve">was not observed </w:t>
      </w:r>
      <w:r w:rsidR="00391255" w:rsidRPr="00A37EC8">
        <w:rPr>
          <w:rFonts w:ascii="Times New Roman" w:hAnsi="Times New Roman" w:cs="Times New Roman"/>
          <w:sz w:val="24"/>
          <w:szCs w:val="24"/>
        </w:rPr>
        <w:t>between specimens</w:t>
      </w:r>
      <w:r w:rsidR="00526201">
        <w:rPr>
          <w:rFonts w:ascii="Times New Roman" w:hAnsi="Times New Roman" w:cs="Times New Roman"/>
          <w:sz w:val="24"/>
          <w:szCs w:val="24"/>
        </w:rPr>
        <w:t>, nor was there cannibalism as has previously been reported for this species</w:t>
      </w:r>
      <w:r w:rsidR="00391255" w:rsidRPr="00A37EC8">
        <w:rPr>
          <w:rFonts w:ascii="Times New Roman" w:hAnsi="Times New Roman" w:cs="Times New Roman"/>
          <w:sz w:val="24"/>
          <w:szCs w:val="24"/>
        </w:rPr>
        <w:t xml:space="preserve"> </w:t>
      </w:r>
      <w:r w:rsidR="00391255" w:rsidRPr="00A37EC8">
        <w:rPr>
          <w:rFonts w:ascii="Times New Roman" w:hAnsi="Times New Roman" w:cs="Times New Roman"/>
          <w:noProof/>
          <w:sz w:val="24"/>
          <w:szCs w:val="24"/>
        </w:rPr>
        <w:t>(Kilian &amp; Mądra, 2015)</w:t>
      </w:r>
      <w:r w:rsidR="00526201">
        <w:rPr>
          <w:rFonts w:ascii="Times New Roman" w:hAnsi="Times New Roman" w:cs="Times New Roman"/>
          <w:sz w:val="24"/>
          <w:szCs w:val="24"/>
        </w:rPr>
        <w:t xml:space="preserve">. </w:t>
      </w:r>
      <w:del w:id="37" w:author="Jakubec Pavel" w:date="2016-01-07T12:45:00Z">
        <w:r w:rsidR="00526201" w:rsidDel="006356D2">
          <w:rPr>
            <w:rFonts w:ascii="Times New Roman" w:hAnsi="Times New Roman" w:cs="Times New Roman"/>
            <w:sz w:val="24"/>
            <w:szCs w:val="24"/>
          </w:rPr>
          <w:delText xml:space="preserve"> </w:delText>
        </w:r>
      </w:del>
      <w:r w:rsidR="00526201">
        <w:rPr>
          <w:rFonts w:ascii="Times New Roman" w:hAnsi="Times New Roman" w:cs="Times New Roman"/>
          <w:sz w:val="24"/>
          <w:szCs w:val="24"/>
        </w:rPr>
        <w:t>However, it was</w:t>
      </w:r>
      <w:r w:rsidR="00526201" w:rsidRPr="00A37EC8">
        <w:rPr>
          <w:rFonts w:ascii="Times New Roman" w:hAnsi="Times New Roman" w:cs="Times New Roman"/>
          <w:sz w:val="24"/>
          <w:szCs w:val="24"/>
        </w:rPr>
        <w:t xml:space="preserve"> </w:t>
      </w:r>
      <w:r w:rsidR="00B56988" w:rsidRPr="00A37EC8">
        <w:rPr>
          <w:rFonts w:ascii="Times New Roman" w:hAnsi="Times New Roman" w:cs="Times New Roman"/>
          <w:sz w:val="24"/>
          <w:szCs w:val="24"/>
        </w:rPr>
        <w:t>possible that it</w:t>
      </w:r>
      <w:r w:rsidR="00526201">
        <w:rPr>
          <w:rFonts w:ascii="Times New Roman" w:hAnsi="Times New Roman" w:cs="Times New Roman"/>
          <w:sz w:val="24"/>
          <w:szCs w:val="24"/>
        </w:rPr>
        <w:t xml:space="preserve"> was missed due to</w:t>
      </w:r>
      <w:r w:rsidR="00B56988"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the </w:t>
      </w:r>
      <w:r w:rsidR="00526201">
        <w:rPr>
          <w:rFonts w:ascii="Times New Roman" w:hAnsi="Times New Roman" w:cs="Times New Roman"/>
          <w:sz w:val="24"/>
          <w:szCs w:val="24"/>
        </w:rPr>
        <w:t>large</w:t>
      </w:r>
      <w:r w:rsidR="00526201" w:rsidRPr="00A37EC8">
        <w:rPr>
          <w:rFonts w:ascii="Times New Roman" w:hAnsi="Times New Roman" w:cs="Times New Roman"/>
          <w:sz w:val="24"/>
          <w:szCs w:val="24"/>
        </w:rPr>
        <w:t xml:space="preserve"> </w:t>
      </w:r>
      <w:r w:rsidR="00B56988" w:rsidRPr="00A37EC8">
        <w:rPr>
          <w:rFonts w:ascii="Times New Roman" w:hAnsi="Times New Roman" w:cs="Times New Roman"/>
          <w:sz w:val="24"/>
          <w:szCs w:val="24"/>
        </w:rPr>
        <w:t xml:space="preserve">number of </w:t>
      </w:r>
      <w:r w:rsidR="00637D01">
        <w:rPr>
          <w:rFonts w:ascii="Times New Roman" w:hAnsi="Times New Roman" w:cs="Times New Roman"/>
          <w:sz w:val="24"/>
          <w:szCs w:val="24"/>
        </w:rPr>
        <w:t>larvae and adults</w:t>
      </w:r>
      <w:r w:rsidR="00637D01" w:rsidRPr="00A37EC8">
        <w:rPr>
          <w:rFonts w:ascii="Times New Roman" w:hAnsi="Times New Roman" w:cs="Times New Roman"/>
          <w:sz w:val="24"/>
          <w:szCs w:val="24"/>
        </w:rPr>
        <w:t xml:space="preserve"> </w:t>
      </w:r>
      <w:r w:rsidR="00B56988" w:rsidRPr="00A37EC8">
        <w:rPr>
          <w:rFonts w:ascii="Times New Roman" w:hAnsi="Times New Roman" w:cs="Times New Roman"/>
          <w:sz w:val="24"/>
          <w:szCs w:val="24"/>
        </w:rPr>
        <w:t xml:space="preserve">in </w:t>
      </w:r>
      <w:r w:rsidR="00526201">
        <w:rPr>
          <w:rFonts w:ascii="Times New Roman" w:hAnsi="Times New Roman" w:cs="Times New Roman"/>
          <w:sz w:val="24"/>
          <w:szCs w:val="24"/>
        </w:rPr>
        <w:t>a</w:t>
      </w:r>
      <w:r w:rsidR="00526201" w:rsidRPr="00A37EC8">
        <w:rPr>
          <w:rFonts w:ascii="Times New Roman" w:hAnsi="Times New Roman" w:cs="Times New Roman"/>
          <w:sz w:val="24"/>
          <w:szCs w:val="24"/>
        </w:rPr>
        <w:t xml:space="preserve"> </w:t>
      </w:r>
      <w:r w:rsidR="00B56988" w:rsidRPr="00A37EC8">
        <w:rPr>
          <w:rFonts w:ascii="Times New Roman" w:hAnsi="Times New Roman" w:cs="Times New Roman"/>
          <w:sz w:val="24"/>
          <w:szCs w:val="24"/>
        </w:rPr>
        <w:t>box</w:t>
      </w:r>
      <w:r w:rsidR="00526201">
        <w:rPr>
          <w:rFonts w:ascii="Times New Roman" w:hAnsi="Times New Roman" w:cs="Times New Roman"/>
          <w:sz w:val="24"/>
          <w:szCs w:val="24"/>
        </w:rPr>
        <w:t>,</w:t>
      </w:r>
      <w:r w:rsidR="00B56988" w:rsidRPr="00A37EC8">
        <w:rPr>
          <w:rFonts w:ascii="Times New Roman" w:hAnsi="Times New Roman" w:cs="Times New Roman"/>
          <w:sz w:val="24"/>
          <w:szCs w:val="24"/>
        </w:rPr>
        <w:t xml:space="preserve"> close to</w:t>
      </w:r>
      <w:r w:rsidR="006A4C33" w:rsidRPr="00A37EC8">
        <w:rPr>
          <w:rFonts w:ascii="Times New Roman" w:hAnsi="Times New Roman" w:cs="Times New Roman"/>
          <w:sz w:val="24"/>
          <w:szCs w:val="24"/>
        </w:rPr>
        <w:t xml:space="preserve"> one hundred. </w:t>
      </w:r>
      <w:r w:rsidR="00526201">
        <w:rPr>
          <w:rFonts w:ascii="Times New Roman" w:hAnsi="Times New Roman" w:cs="Times New Roman"/>
          <w:sz w:val="24"/>
          <w:szCs w:val="24"/>
        </w:rPr>
        <w:t>The</w:t>
      </w:r>
      <w:r w:rsidR="00A45576" w:rsidRPr="00A37EC8">
        <w:rPr>
          <w:rFonts w:ascii="Times New Roman" w:hAnsi="Times New Roman" w:cs="Times New Roman"/>
          <w:sz w:val="24"/>
          <w:szCs w:val="24"/>
        </w:rPr>
        <w:t xml:space="preserve"> </w:t>
      </w:r>
      <w:r w:rsidR="00980F44" w:rsidRPr="00A37EC8">
        <w:rPr>
          <w:rFonts w:ascii="Times New Roman" w:hAnsi="Times New Roman" w:cs="Times New Roman"/>
          <w:sz w:val="24"/>
          <w:szCs w:val="24"/>
        </w:rPr>
        <w:t>photographing process</w:t>
      </w:r>
      <w:r w:rsidR="00A45576" w:rsidRPr="00A37EC8">
        <w:rPr>
          <w:rFonts w:ascii="Times New Roman" w:hAnsi="Times New Roman" w:cs="Times New Roman"/>
          <w:sz w:val="24"/>
          <w:szCs w:val="24"/>
        </w:rPr>
        <w:t xml:space="preserve"> was not so intrusive to be responsible for high mortality rate</w:t>
      </w:r>
      <w:r w:rsidR="00052A7B" w:rsidRPr="00A37EC8">
        <w:rPr>
          <w:rFonts w:ascii="Times New Roman" w:hAnsi="Times New Roman" w:cs="Times New Roman"/>
          <w:sz w:val="24"/>
          <w:szCs w:val="24"/>
        </w:rPr>
        <w:t>s</w:t>
      </w:r>
      <w:r w:rsidR="00526201">
        <w:rPr>
          <w:rFonts w:ascii="Times New Roman" w:hAnsi="Times New Roman" w:cs="Times New Roman"/>
          <w:sz w:val="24"/>
          <w:szCs w:val="24"/>
        </w:rPr>
        <w:t>, and</w:t>
      </w:r>
      <w:r w:rsidR="00A45576" w:rsidRPr="00A37EC8">
        <w:rPr>
          <w:rFonts w:ascii="Times New Roman" w:hAnsi="Times New Roman" w:cs="Times New Roman"/>
          <w:sz w:val="24"/>
          <w:szCs w:val="24"/>
        </w:rPr>
        <w:t xml:space="preserve"> </w:t>
      </w:r>
      <w:r w:rsidR="00FD48D1" w:rsidRPr="00A37EC8">
        <w:rPr>
          <w:rFonts w:ascii="Times New Roman" w:hAnsi="Times New Roman" w:cs="Times New Roman"/>
          <w:sz w:val="24"/>
          <w:szCs w:val="24"/>
        </w:rPr>
        <w:t xml:space="preserve">thus </w:t>
      </w:r>
      <w:r w:rsidR="00052300" w:rsidRPr="00A37EC8">
        <w:rPr>
          <w:rFonts w:ascii="Times New Roman" w:hAnsi="Times New Roman" w:cs="Times New Roman"/>
          <w:sz w:val="24"/>
          <w:szCs w:val="24"/>
        </w:rPr>
        <w:t xml:space="preserve">it is more </w:t>
      </w:r>
      <w:r w:rsidR="00A45576" w:rsidRPr="00A37EC8">
        <w:rPr>
          <w:rFonts w:ascii="Times New Roman" w:hAnsi="Times New Roman" w:cs="Times New Roman"/>
          <w:sz w:val="24"/>
          <w:szCs w:val="24"/>
        </w:rPr>
        <w:t xml:space="preserve">likely </w:t>
      </w:r>
      <w:r w:rsidR="00052300" w:rsidRPr="00A37EC8">
        <w:rPr>
          <w:rFonts w:ascii="Times New Roman" w:hAnsi="Times New Roman" w:cs="Times New Roman"/>
          <w:sz w:val="24"/>
          <w:szCs w:val="24"/>
        </w:rPr>
        <w:t>that</w:t>
      </w:r>
      <w:r w:rsidR="00212AF8" w:rsidRPr="00A37EC8">
        <w:rPr>
          <w:rFonts w:ascii="Times New Roman" w:hAnsi="Times New Roman" w:cs="Times New Roman"/>
          <w:sz w:val="24"/>
          <w:szCs w:val="24"/>
        </w:rPr>
        <w:t xml:space="preserve"> separation from other larvae and adults </w:t>
      </w:r>
      <w:r w:rsidR="00A45576" w:rsidRPr="00A37EC8">
        <w:rPr>
          <w:rFonts w:ascii="Times New Roman" w:hAnsi="Times New Roman" w:cs="Times New Roman"/>
          <w:sz w:val="24"/>
          <w:szCs w:val="24"/>
        </w:rPr>
        <w:t xml:space="preserve">was the reason for </w:t>
      </w:r>
      <w:del w:id="38" w:author="Jakubec Pavel" w:date="2016-01-07T12:45:00Z">
        <w:r w:rsidR="00A45576" w:rsidRPr="00A37EC8" w:rsidDel="005D29E9">
          <w:rPr>
            <w:rFonts w:ascii="Times New Roman" w:hAnsi="Times New Roman" w:cs="Times New Roman"/>
            <w:sz w:val="24"/>
            <w:szCs w:val="24"/>
          </w:rPr>
          <w:delText>that</w:delText>
        </w:r>
      </w:del>
      <w:ins w:id="39" w:author="Jakubec Pavel" w:date="2016-01-07T12:46:00Z">
        <w:r w:rsidR="00797449">
          <w:rPr>
            <w:rFonts w:ascii="Times New Roman" w:hAnsi="Times New Roman" w:cs="Times New Roman"/>
            <w:sz w:val="24"/>
            <w:szCs w:val="24"/>
          </w:rPr>
          <w:t xml:space="preserve">the </w:t>
        </w:r>
      </w:ins>
      <w:ins w:id="40" w:author="Jakubec Pavel" w:date="2016-01-07T12:45:00Z">
        <w:r w:rsidR="005D29E9">
          <w:rPr>
            <w:rFonts w:ascii="Times New Roman" w:hAnsi="Times New Roman" w:cs="Times New Roman"/>
            <w:sz w:val="24"/>
            <w:szCs w:val="24"/>
          </w:rPr>
          <w:t>increased mortality</w:t>
        </w:r>
      </w:ins>
      <w:r w:rsidR="00A45576" w:rsidRPr="00A37EC8">
        <w:rPr>
          <w:rFonts w:ascii="Times New Roman" w:hAnsi="Times New Roman" w:cs="Times New Roman"/>
          <w:sz w:val="24"/>
          <w:szCs w:val="24"/>
        </w:rPr>
        <w:t xml:space="preserve">. </w:t>
      </w:r>
      <w:r w:rsidR="007578FB" w:rsidRPr="00A37EC8">
        <w:rPr>
          <w:rFonts w:ascii="Times New Roman" w:hAnsi="Times New Roman" w:cs="Times New Roman"/>
          <w:noProof/>
          <w:sz w:val="24"/>
          <w:szCs w:val="24"/>
        </w:rPr>
        <w:t xml:space="preserve">Peck </w:t>
      </w:r>
      <w:r w:rsidR="00AB4202">
        <w:rPr>
          <w:rFonts w:ascii="Times New Roman" w:hAnsi="Times New Roman" w:cs="Times New Roman"/>
          <w:noProof/>
          <w:sz w:val="24"/>
          <w:szCs w:val="24"/>
        </w:rPr>
        <w:t>(</w:t>
      </w:r>
      <w:r w:rsidR="007578FB" w:rsidRPr="00A37EC8">
        <w:rPr>
          <w:rFonts w:ascii="Times New Roman" w:hAnsi="Times New Roman" w:cs="Times New Roman"/>
          <w:noProof/>
          <w:sz w:val="24"/>
          <w:szCs w:val="24"/>
        </w:rPr>
        <w:t>1975)</w:t>
      </w:r>
      <w:r w:rsidR="00030E41" w:rsidRPr="00A37EC8">
        <w:rPr>
          <w:rFonts w:ascii="Times New Roman" w:hAnsi="Times New Roman" w:cs="Times New Roman"/>
          <w:sz w:val="24"/>
          <w:szCs w:val="24"/>
        </w:rPr>
        <w:t xml:space="preserve"> </w:t>
      </w:r>
      <w:r w:rsidR="008E0AD2" w:rsidRPr="00A37EC8">
        <w:rPr>
          <w:rFonts w:ascii="Times New Roman" w:hAnsi="Times New Roman" w:cs="Times New Roman"/>
          <w:sz w:val="24"/>
          <w:szCs w:val="24"/>
        </w:rPr>
        <w:t>mentioned that</w:t>
      </w:r>
      <w:r w:rsidR="00642678">
        <w:rPr>
          <w:rFonts w:ascii="Times New Roman" w:hAnsi="Times New Roman" w:cs="Times New Roman"/>
          <w:sz w:val="24"/>
          <w:szCs w:val="24"/>
        </w:rPr>
        <w:t xml:space="preserve"> </w:t>
      </w:r>
      <w:r w:rsidR="00526201">
        <w:rPr>
          <w:rFonts w:ascii="Times New Roman" w:hAnsi="Times New Roman" w:cs="Times New Roman"/>
          <w:sz w:val="24"/>
          <w:szCs w:val="24"/>
        </w:rPr>
        <w:t xml:space="preserve">the </w:t>
      </w:r>
      <w:r w:rsidR="00642678">
        <w:rPr>
          <w:rFonts w:ascii="Times New Roman" w:hAnsi="Times New Roman" w:cs="Times New Roman"/>
          <w:sz w:val="24"/>
          <w:szCs w:val="24"/>
        </w:rPr>
        <w:t>cave adapted beetle</w:t>
      </w:r>
      <w:r w:rsidR="008E0AD2" w:rsidRPr="00A37EC8">
        <w:rPr>
          <w:rFonts w:ascii="Times New Roman" w:hAnsi="Times New Roman" w:cs="Times New Roman"/>
          <w:sz w:val="24"/>
          <w:szCs w:val="24"/>
        </w:rPr>
        <w:t xml:space="preserve"> </w:t>
      </w:r>
      <w:r w:rsidR="00030E41" w:rsidRPr="00A37EC8">
        <w:rPr>
          <w:rFonts w:ascii="Times New Roman" w:hAnsi="Times New Roman" w:cs="Times New Roman"/>
          <w:i/>
          <w:sz w:val="24"/>
          <w:szCs w:val="24"/>
        </w:rPr>
        <w:t>Ptomaphagus hirtus</w:t>
      </w:r>
      <w:r w:rsidR="00030E41" w:rsidRPr="00A37EC8">
        <w:rPr>
          <w:rFonts w:ascii="Times New Roman" w:hAnsi="Times New Roman" w:cs="Times New Roman"/>
          <w:sz w:val="24"/>
          <w:szCs w:val="24"/>
        </w:rPr>
        <w:t xml:space="preserve"> (Tellkampf, 1844)</w:t>
      </w:r>
      <w:r w:rsidR="008E0AD2" w:rsidRPr="00A37EC8">
        <w:rPr>
          <w:rFonts w:ascii="Times New Roman" w:hAnsi="Times New Roman" w:cs="Times New Roman"/>
          <w:sz w:val="24"/>
          <w:szCs w:val="24"/>
        </w:rPr>
        <w:t xml:space="preserve"> </w:t>
      </w:r>
      <w:r w:rsidR="00030E41" w:rsidRPr="00A37EC8">
        <w:rPr>
          <w:rFonts w:ascii="Times New Roman" w:hAnsi="Times New Roman" w:cs="Times New Roman"/>
          <w:sz w:val="24"/>
          <w:szCs w:val="24"/>
        </w:rPr>
        <w:t xml:space="preserve">(Leiodidae: Cholevinae: </w:t>
      </w:r>
      <w:r w:rsidR="008E0AD2" w:rsidRPr="00A37EC8">
        <w:rPr>
          <w:rFonts w:ascii="Times New Roman" w:hAnsi="Times New Roman" w:cs="Times New Roman"/>
          <w:sz w:val="24"/>
          <w:szCs w:val="24"/>
        </w:rPr>
        <w:t>Ptomaphagini</w:t>
      </w:r>
      <w:r w:rsidR="00030E41" w:rsidRPr="00A37EC8">
        <w:rPr>
          <w:rFonts w:ascii="Times New Roman" w:hAnsi="Times New Roman" w:cs="Times New Roman"/>
          <w:sz w:val="24"/>
          <w:szCs w:val="24"/>
        </w:rPr>
        <w:t>)</w:t>
      </w:r>
      <w:r w:rsidR="008E0AD2" w:rsidRPr="00A37EC8">
        <w:rPr>
          <w:rFonts w:ascii="Times New Roman" w:hAnsi="Times New Roman" w:cs="Times New Roman"/>
          <w:sz w:val="24"/>
          <w:szCs w:val="24"/>
        </w:rPr>
        <w:t xml:space="preserve"> needed soil from </w:t>
      </w:r>
      <w:r w:rsidR="00A61231" w:rsidRPr="00A37EC8">
        <w:rPr>
          <w:rFonts w:ascii="Times New Roman" w:hAnsi="Times New Roman" w:cs="Times New Roman"/>
          <w:sz w:val="24"/>
          <w:szCs w:val="24"/>
        </w:rPr>
        <w:t xml:space="preserve">its </w:t>
      </w:r>
      <w:r w:rsidR="00826369" w:rsidRPr="00A37EC8">
        <w:rPr>
          <w:rFonts w:ascii="Times New Roman" w:hAnsi="Times New Roman" w:cs="Times New Roman"/>
          <w:sz w:val="24"/>
          <w:szCs w:val="24"/>
        </w:rPr>
        <w:t xml:space="preserve">cave of </w:t>
      </w:r>
      <w:r w:rsidR="00A61231" w:rsidRPr="00A37EC8">
        <w:rPr>
          <w:rFonts w:ascii="Times New Roman" w:hAnsi="Times New Roman" w:cs="Times New Roman"/>
          <w:sz w:val="24"/>
          <w:szCs w:val="24"/>
        </w:rPr>
        <w:t>origin</w:t>
      </w:r>
      <w:r w:rsidR="008E0AD2" w:rsidRPr="00A37EC8">
        <w:rPr>
          <w:rFonts w:ascii="Times New Roman" w:hAnsi="Times New Roman" w:cs="Times New Roman"/>
          <w:sz w:val="24"/>
          <w:szCs w:val="24"/>
        </w:rPr>
        <w:t xml:space="preserve"> to successfully complete development. Soil bacteria probably p</w:t>
      </w:r>
      <w:r w:rsidR="00030E41" w:rsidRPr="00A37EC8">
        <w:rPr>
          <w:rFonts w:ascii="Times New Roman" w:hAnsi="Times New Roman" w:cs="Times New Roman"/>
          <w:sz w:val="24"/>
          <w:szCs w:val="24"/>
        </w:rPr>
        <w:t>lay</w:t>
      </w:r>
      <w:r w:rsidR="00526201">
        <w:rPr>
          <w:rFonts w:ascii="Times New Roman" w:hAnsi="Times New Roman" w:cs="Times New Roman"/>
          <w:sz w:val="24"/>
          <w:szCs w:val="24"/>
        </w:rPr>
        <w:t>ed</w:t>
      </w:r>
      <w:r w:rsidR="00030E41" w:rsidRPr="00A37EC8">
        <w:rPr>
          <w:rFonts w:ascii="Times New Roman" w:hAnsi="Times New Roman" w:cs="Times New Roman"/>
          <w:sz w:val="24"/>
          <w:szCs w:val="24"/>
        </w:rPr>
        <w:t xml:space="preserve"> some part in this process, because </w:t>
      </w:r>
      <w:r w:rsidR="008C3FBD" w:rsidRPr="00A37EC8">
        <w:rPr>
          <w:rFonts w:ascii="Times New Roman" w:hAnsi="Times New Roman" w:cs="Times New Roman"/>
          <w:sz w:val="24"/>
          <w:szCs w:val="24"/>
        </w:rPr>
        <w:t xml:space="preserve">specimens </w:t>
      </w:r>
      <w:r w:rsidR="00EB3880" w:rsidRPr="00A37EC8">
        <w:rPr>
          <w:rFonts w:ascii="Times New Roman" w:hAnsi="Times New Roman" w:cs="Times New Roman"/>
          <w:sz w:val="24"/>
          <w:szCs w:val="24"/>
        </w:rPr>
        <w:t>did not develop</w:t>
      </w:r>
      <w:r w:rsidR="00030E41" w:rsidRPr="00A37EC8">
        <w:rPr>
          <w:rFonts w:ascii="Times New Roman" w:hAnsi="Times New Roman" w:cs="Times New Roman"/>
          <w:sz w:val="24"/>
          <w:szCs w:val="24"/>
        </w:rPr>
        <w:t xml:space="preserve"> on autoclaved soil. I</w:t>
      </w:r>
      <w:r w:rsidR="00526201">
        <w:rPr>
          <w:rFonts w:ascii="Times New Roman" w:hAnsi="Times New Roman" w:cs="Times New Roman"/>
          <w:sz w:val="24"/>
          <w:szCs w:val="24"/>
        </w:rPr>
        <w:t xml:space="preserve">n </w:t>
      </w:r>
      <w:del w:id="41" w:author="Jakubec Pavel" w:date="2016-01-07T13:07:00Z">
        <w:r w:rsidR="00526201" w:rsidDel="0040475A">
          <w:rPr>
            <w:rFonts w:ascii="Times New Roman" w:hAnsi="Times New Roman" w:cs="Times New Roman"/>
            <w:sz w:val="24"/>
            <w:szCs w:val="24"/>
          </w:rPr>
          <w:delText xml:space="preserve">our </w:delText>
        </w:r>
      </w:del>
      <w:ins w:id="42" w:author="Jakubec Pavel" w:date="2016-01-07T13:07:00Z">
        <w:r w:rsidR="0040475A">
          <w:rPr>
            <w:rFonts w:ascii="Times New Roman" w:hAnsi="Times New Roman" w:cs="Times New Roman"/>
            <w:sz w:val="24"/>
            <w:szCs w:val="24"/>
          </w:rPr>
          <w:t>the</w:t>
        </w:r>
        <w:r w:rsidR="0040475A">
          <w:rPr>
            <w:rFonts w:ascii="Times New Roman" w:hAnsi="Times New Roman" w:cs="Times New Roman"/>
            <w:sz w:val="24"/>
            <w:szCs w:val="24"/>
          </w:rPr>
          <w:t xml:space="preserve"> </w:t>
        </w:r>
      </w:ins>
      <w:r w:rsidR="00526201">
        <w:rPr>
          <w:rFonts w:ascii="Times New Roman" w:hAnsi="Times New Roman" w:cs="Times New Roman"/>
          <w:sz w:val="24"/>
          <w:szCs w:val="24"/>
        </w:rPr>
        <w:t>experiments, i</w:t>
      </w:r>
      <w:r w:rsidR="008E0AD2" w:rsidRPr="00A37EC8">
        <w:rPr>
          <w:rFonts w:ascii="Times New Roman" w:hAnsi="Times New Roman" w:cs="Times New Roman"/>
          <w:sz w:val="24"/>
          <w:szCs w:val="24"/>
        </w:rPr>
        <w:t xml:space="preserve">t is possible that adults feeding along with larvae could </w:t>
      </w:r>
      <w:r w:rsidR="00826369" w:rsidRPr="00A37EC8">
        <w:rPr>
          <w:rFonts w:ascii="Times New Roman" w:hAnsi="Times New Roman" w:cs="Times New Roman"/>
          <w:sz w:val="24"/>
          <w:szCs w:val="24"/>
        </w:rPr>
        <w:t xml:space="preserve">have </w:t>
      </w:r>
      <w:r w:rsidR="008E0AD2" w:rsidRPr="00A37EC8">
        <w:rPr>
          <w:rFonts w:ascii="Times New Roman" w:hAnsi="Times New Roman" w:cs="Times New Roman"/>
          <w:sz w:val="24"/>
          <w:szCs w:val="24"/>
        </w:rPr>
        <w:t>provide</w:t>
      </w:r>
      <w:r w:rsidR="00826369" w:rsidRPr="00A37EC8">
        <w:rPr>
          <w:rFonts w:ascii="Times New Roman" w:hAnsi="Times New Roman" w:cs="Times New Roman"/>
          <w:sz w:val="24"/>
          <w:szCs w:val="24"/>
        </w:rPr>
        <w:t>d</w:t>
      </w:r>
      <w:r w:rsidR="008E0AD2" w:rsidRPr="00A37EC8">
        <w:rPr>
          <w:rFonts w:ascii="Times New Roman" w:hAnsi="Times New Roman" w:cs="Times New Roman"/>
          <w:sz w:val="24"/>
          <w:szCs w:val="24"/>
        </w:rPr>
        <w:t xml:space="preserve"> such bacteria. Another explanation could be that feeding of multiple individuals is much more effective </w:t>
      </w:r>
      <w:r w:rsidR="000B5FF8" w:rsidRPr="00A37EC8">
        <w:rPr>
          <w:rFonts w:ascii="Times New Roman" w:hAnsi="Times New Roman" w:cs="Times New Roman"/>
          <w:sz w:val="24"/>
          <w:szCs w:val="24"/>
        </w:rPr>
        <w:t>or</w:t>
      </w:r>
      <w:r w:rsidR="008E0AD2" w:rsidRPr="00A37EC8">
        <w:rPr>
          <w:rFonts w:ascii="Times New Roman" w:hAnsi="Times New Roman" w:cs="Times New Roman"/>
          <w:sz w:val="24"/>
          <w:szCs w:val="24"/>
        </w:rPr>
        <w:t xml:space="preserve"> improves the quality of the food</w:t>
      </w:r>
      <w:r w:rsidR="000B5FF8" w:rsidRPr="00A37EC8">
        <w:rPr>
          <w:rFonts w:ascii="Times New Roman" w:hAnsi="Times New Roman" w:cs="Times New Roman"/>
          <w:sz w:val="24"/>
          <w:szCs w:val="24"/>
        </w:rPr>
        <w:t xml:space="preserve"> source</w:t>
      </w:r>
      <w:r w:rsidR="00190BA4">
        <w:rPr>
          <w:rFonts w:ascii="Times New Roman" w:hAnsi="Times New Roman" w:cs="Times New Roman"/>
          <w:sz w:val="24"/>
          <w:szCs w:val="24"/>
        </w:rPr>
        <w:t xml:space="preserve">. </w:t>
      </w:r>
      <w:r w:rsidR="003816DB">
        <w:rPr>
          <w:rFonts w:ascii="Times New Roman" w:hAnsi="Times New Roman" w:cs="Times New Roman"/>
          <w:sz w:val="24"/>
          <w:szCs w:val="24"/>
        </w:rPr>
        <w:t xml:space="preserve">As a support for this </w:t>
      </w:r>
      <w:r w:rsidR="00526201">
        <w:rPr>
          <w:rFonts w:ascii="Times New Roman" w:hAnsi="Times New Roman" w:cs="Times New Roman"/>
          <w:sz w:val="24"/>
          <w:szCs w:val="24"/>
        </w:rPr>
        <w:t>hypothesis,</w:t>
      </w:r>
      <w:r w:rsidR="003816DB">
        <w:rPr>
          <w:rFonts w:ascii="Times New Roman" w:hAnsi="Times New Roman" w:cs="Times New Roman"/>
          <w:sz w:val="24"/>
          <w:szCs w:val="24"/>
        </w:rPr>
        <w:t xml:space="preserve"> </w:t>
      </w:r>
      <w:del w:id="43" w:author="Jakubec Pavel" w:date="2016-01-07T13:05:00Z">
        <w:r w:rsidR="003816DB" w:rsidDel="0040475A">
          <w:rPr>
            <w:rFonts w:ascii="Times New Roman" w:hAnsi="Times New Roman" w:cs="Times New Roman"/>
            <w:sz w:val="24"/>
            <w:szCs w:val="24"/>
          </w:rPr>
          <w:delText>w</w:delText>
        </w:r>
        <w:r w:rsidR="00190BA4" w:rsidDel="0040475A">
          <w:rPr>
            <w:rFonts w:ascii="Times New Roman" w:hAnsi="Times New Roman" w:cs="Times New Roman"/>
            <w:sz w:val="24"/>
            <w:szCs w:val="24"/>
          </w:rPr>
          <w:delText xml:space="preserve">e </w:delText>
        </w:r>
      </w:del>
      <w:ins w:id="44" w:author="Jakubec Pavel" w:date="2016-01-07T13:05:00Z">
        <w:r w:rsidR="0040475A">
          <w:rPr>
            <w:rFonts w:ascii="Times New Roman" w:hAnsi="Times New Roman" w:cs="Times New Roman"/>
            <w:sz w:val="24"/>
            <w:szCs w:val="24"/>
          </w:rPr>
          <w:t>I</w:t>
        </w:r>
        <w:r w:rsidR="0040475A">
          <w:rPr>
            <w:rFonts w:ascii="Times New Roman" w:hAnsi="Times New Roman" w:cs="Times New Roman"/>
            <w:sz w:val="24"/>
            <w:szCs w:val="24"/>
          </w:rPr>
          <w:t xml:space="preserve"> </w:t>
        </w:r>
      </w:ins>
      <w:r w:rsidR="00190BA4">
        <w:rPr>
          <w:rFonts w:ascii="Times New Roman" w:hAnsi="Times New Roman" w:cs="Times New Roman"/>
          <w:sz w:val="24"/>
          <w:szCs w:val="24"/>
        </w:rPr>
        <w:t xml:space="preserve">observed a very rapid growth of some fungi in Petri dishes with a single larva, but almost </w:t>
      </w:r>
      <w:r w:rsidR="003816DB">
        <w:rPr>
          <w:rFonts w:ascii="Times New Roman" w:hAnsi="Times New Roman" w:cs="Times New Roman"/>
          <w:sz w:val="24"/>
          <w:szCs w:val="24"/>
        </w:rPr>
        <w:t>none</w:t>
      </w:r>
      <w:r w:rsidR="00190BA4">
        <w:rPr>
          <w:rFonts w:ascii="Times New Roman" w:hAnsi="Times New Roman" w:cs="Times New Roman"/>
          <w:sz w:val="24"/>
          <w:szCs w:val="24"/>
        </w:rPr>
        <w:t xml:space="preserve"> in the </w:t>
      </w:r>
      <w:r w:rsidR="003816DB">
        <w:rPr>
          <w:rFonts w:ascii="Times New Roman" w:hAnsi="Times New Roman" w:cs="Times New Roman"/>
          <w:sz w:val="24"/>
          <w:szCs w:val="24"/>
        </w:rPr>
        <w:t xml:space="preserve">observational study containers </w:t>
      </w:r>
      <w:r w:rsidR="00190BA4">
        <w:rPr>
          <w:rFonts w:ascii="Times New Roman" w:hAnsi="Times New Roman" w:cs="Times New Roman"/>
          <w:sz w:val="24"/>
          <w:szCs w:val="24"/>
        </w:rPr>
        <w:t xml:space="preserve">where </w:t>
      </w:r>
      <w:r w:rsidR="003816DB">
        <w:rPr>
          <w:rFonts w:ascii="Times New Roman" w:hAnsi="Times New Roman" w:cs="Times New Roman"/>
          <w:sz w:val="24"/>
          <w:szCs w:val="24"/>
        </w:rPr>
        <w:t xml:space="preserve">a </w:t>
      </w:r>
      <w:r w:rsidR="00190BA4">
        <w:rPr>
          <w:rFonts w:ascii="Times New Roman" w:hAnsi="Times New Roman" w:cs="Times New Roman"/>
          <w:sz w:val="24"/>
          <w:szCs w:val="24"/>
        </w:rPr>
        <w:t xml:space="preserve">large number of individuals </w:t>
      </w:r>
      <w:r w:rsidR="0038640A">
        <w:rPr>
          <w:rFonts w:ascii="Times New Roman" w:hAnsi="Times New Roman" w:cs="Times New Roman"/>
          <w:sz w:val="24"/>
          <w:szCs w:val="24"/>
        </w:rPr>
        <w:t>were</w:t>
      </w:r>
      <w:r w:rsidR="00190BA4">
        <w:rPr>
          <w:rFonts w:ascii="Times New Roman" w:hAnsi="Times New Roman" w:cs="Times New Roman"/>
          <w:sz w:val="24"/>
          <w:szCs w:val="24"/>
        </w:rPr>
        <w:t xml:space="preserve"> feeding</w:t>
      </w:r>
      <w:r w:rsidR="000B5FF8" w:rsidRPr="00A37EC8">
        <w:rPr>
          <w:rFonts w:ascii="Times New Roman" w:hAnsi="Times New Roman" w:cs="Times New Roman"/>
          <w:sz w:val="24"/>
          <w:szCs w:val="24"/>
        </w:rPr>
        <w:t>.</w:t>
      </w:r>
    </w:p>
    <w:p w14:paraId="013DE170" w14:textId="5F41D530" w:rsidR="00783BFA" w:rsidRPr="00A37EC8" w:rsidRDefault="00B538A3">
      <w:pPr>
        <w:rPr>
          <w:rFonts w:ascii="Times New Roman" w:hAnsi="Times New Roman" w:cs="Times New Roman"/>
          <w:sz w:val="24"/>
          <w:szCs w:val="24"/>
        </w:rPr>
      </w:pPr>
      <w:r>
        <w:rPr>
          <w:rFonts w:ascii="Times New Roman" w:hAnsi="Times New Roman" w:cs="Times New Roman"/>
          <w:sz w:val="24"/>
          <w:szCs w:val="24"/>
        </w:rPr>
        <w:lastRenderedPageBreak/>
        <w:t>The</w:t>
      </w:r>
      <w:r w:rsidR="00C228D4" w:rsidRPr="00A37EC8">
        <w:rPr>
          <w:rFonts w:ascii="Times New Roman" w:hAnsi="Times New Roman" w:cs="Times New Roman"/>
          <w:sz w:val="24"/>
          <w:szCs w:val="24"/>
        </w:rPr>
        <w:t xml:space="preserve"> methodology of egg extraction </w:t>
      </w:r>
      <w:r>
        <w:rPr>
          <w:rFonts w:ascii="Times New Roman" w:hAnsi="Times New Roman" w:cs="Times New Roman"/>
          <w:sz w:val="24"/>
          <w:szCs w:val="24"/>
        </w:rPr>
        <w:t>was changed in</w:t>
      </w:r>
      <w:r w:rsidR="00C228D4" w:rsidRPr="00A37EC8">
        <w:rPr>
          <w:rFonts w:ascii="Times New Roman" w:hAnsi="Times New Roman" w:cs="Times New Roman"/>
          <w:sz w:val="24"/>
          <w:szCs w:val="24"/>
        </w:rPr>
        <w:t xml:space="preserve"> the second year </w:t>
      </w:r>
      <w:r>
        <w:rPr>
          <w:rFonts w:ascii="Times New Roman" w:hAnsi="Times New Roman" w:cs="Times New Roman"/>
          <w:sz w:val="24"/>
          <w:szCs w:val="24"/>
        </w:rPr>
        <w:t>because</w:t>
      </w:r>
      <w:r w:rsidR="00C228D4" w:rsidRPr="00A37EC8">
        <w:rPr>
          <w:rFonts w:ascii="Times New Roman" w:hAnsi="Times New Roman" w:cs="Times New Roman"/>
          <w:sz w:val="24"/>
          <w:szCs w:val="24"/>
        </w:rPr>
        <w:t xml:space="preserve"> eggs </w:t>
      </w:r>
      <w:r>
        <w:rPr>
          <w:rFonts w:ascii="Times New Roman" w:hAnsi="Times New Roman" w:cs="Times New Roman"/>
          <w:sz w:val="24"/>
          <w:szCs w:val="24"/>
        </w:rPr>
        <w:t>were</w:t>
      </w:r>
      <w:r w:rsidR="00C228D4" w:rsidRPr="00A37EC8">
        <w:rPr>
          <w:rFonts w:ascii="Times New Roman" w:hAnsi="Times New Roman" w:cs="Times New Roman"/>
          <w:sz w:val="24"/>
          <w:szCs w:val="24"/>
        </w:rPr>
        <w:t xml:space="preserve"> easily overlooked </w:t>
      </w:r>
      <w:r w:rsidR="007A183A" w:rsidRPr="00A37EC8">
        <w:rPr>
          <w:rFonts w:ascii="Times New Roman" w:hAnsi="Times New Roman" w:cs="Times New Roman"/>
          <w:sz w:val="24"/>
          <w:szCs w:val="24"/>
        </w:rPr>
        <w:t>in the substrate</w:t>
      </w:r>
      <w:r>
        <w:rPr>
          <w:rFonts w:ascii="Times New Roman" w:hAnsi="Times New Roman" w:cs="Times New Roman"/>
          <w:sz w:val="24"/>
          <w:szCs w:val="24"/>
        </w:rPr>
        <w:t>,</w:t>
      </w:r>
      <w:r w:rsidR="007A183A" w:rsidRPr="00A37EC8">
        <w:rPr>
          <w:rFonts w:ascii="Times New Roman" w:hAnsi="Times New Roman" w:cs="Times New Roman"/>
          <w:sz w:val="24"/>
          <w:szCs w:val="24"/>
        </w:rPr>
        <w:t xml:space="preserve"> </w:t>
      </w:r>
      <w:r w:rsidR="00C228D4" w:rsidRPr="00A37EC8">
        <w:rPr>
          <w:rFonts w:ascii="Times New Roman" w:hAnsi="Times New Roman" w:cs="Times New Roman"/>
          <w:sz w:val="24"/>
          <w:szCs w:val="24"/>
        </w:rPr>
        <w:t xml:space="preserve">and beetles </w:t>
      </w:r>
      <w:r w:rsidR="007A183A" w:rsidRPr="00A37EC8">
        <w:rPr>
          <w:rFonts w:ascii="Times New Roman" w:hAnsi="Times New Roman" w:cs="Times New Roman"/>
          <w:sz w:val="24"/>
          <w:szCs w:val="24"/>
        </w:rPr>
        <w:t>refused to lay their eggs in offered</w:t>
      </w:r>
      <w:r w:rsidR="00C228D4"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damp </w:t>
      </w:r>
      <w:r w:rsidR="00C228D4" w:rsidRPr="00A37EC8">
        <w:rPr>
          <w:rFonts w:ascii="Times New Roman" w:hAnsi="Times New Roman" w:cs="Times New Roman"/>
          <w:sz w:val="24"/>
          <w:szCs w:val="24"/>
        </w:rPr>
        <w:t>cotton</w:t>
      </w:r>
      <w:r w:rsidR="00826369" w:rsidRPr="00A37EC8">
        <w:rPr>
          <w:rFonts w:ascii="Times New Roman" w:hAnsi="Times New Roman" w:cs="Times New Roman"/>
          <w:sz w:val="24"/>
          <w:szCs w:val="24"/>
        </w:rPr>
        <w:t xml:space="preserve"> wool</w:t>
      </w:r>
      <w:r w:rsidR="00C228D4" w:rsidRPr="00A37EC8">
        <w:rPr>
          <w:rFonts w:ascii="Times New Roman" w:hAnsi="Times New Roman" w:cs="Times New Roman"/>
          <w:sz w:val="24"/>
          <w:szCs w:val="24"/>
        </w:rPr>
        <w:t xml:space="preserve"> balls</w:t>
      </w:r>
      <w:r w:rsidR="007A183A" w:rsidRPr="00A37EC8">
        <w:rPr>
          <w:rFonts w:ascii="Times New Roman" w:hAnsi="Times New Roman" w:cs="Times New Roman"/>
          <w:sz w:val="24"/>
          <w:szCs w:val="24"/>
        </w:rPr>
        <w:t xml:space="preserve"> or small </w:t>
      </w:r>
      <w:r w:rsidR="000A4FB2" w:rsidRPr="00A37EC8">
        <w:rPr>
          <w:rFonts w:ascii="Times New Roman" w:hAnsi="Times New Roman" w:cs="Times New Roman"/>
          <w:sz w:val="24"/>
          <w:szCs w:val="24"/>
        </w:rPr>
        <w:t xml:space="preserve">pieces of </w:t>
      </w:r>
      <w:r w:rsidR="007A183A" w:rsidRPr="00A37EC8">
        <w:rPr>
          <w:rFonts w:ascii="Times New Roman" w:hAnsi="Times New Roman" w:cs="Times New Roman"/>
          <w:sz w:val="24"/>
          <w:szCs w:val="24"/>
        </w:rPr>
        <w:t>paper</w:t>
      </w:r>
      <w:r w:rsidR="00C228D4" w:rsidRPr="00A37EC8">
        <w:rPr>
          <w:rFonts w:ascii="Times New Roman" w:hAnsi="Times New Roman" w:cs="Times New Roman"/>
          <w:sz w:val="24"/>
          <w:szCs w:val="24"/>
        </w:rPr>
        <w:t>. To prevent bias in recorded time</w:t>
      </w:r>
      <w:r>
        <w:rPr>
          <w:rFonts w:ascii="Times New Roman" w:hAnsi="Times New Roman" w:cs="Times New Roman"/>
          <w:sz w:val="24"/>
          <w:szCs w:val="24"/>
        </w:rPr>
        <w:t>,</w:t>
      </w:r>
      <w:r w:rsidR="00C228D4" w:rsidRPr="00A37EC8">
        <w:rPr>
          <w:rFonts w:ascii="Times New Roman" w:hAnsi="Times New Roman" w:cs="Times New Roman"/>
          <w:sz w:val="24"/>
          <w:szCs w:val="24"/>
        </w:rPr>
        <w:t xml:space="preserve"> </w:t>
      </w:r>
      <w:r>
        <w:rPr>
          <w:rFonts w:ascii="Times New Roman" w:hAnsi="Times New Roman" w:cs="Times New Roman"/>
          <w:sz w:val="24"/>
          <w:szCs w:val="24"/>
        </w:rPr>
        <w:t>a</w:t>
      </w:r>
      <w:r w:rsidR="00C228D4" w:rsidRPr="00A37EC8">
        <w:rPr>
          <w:rFonts w:ascii="Times New Roman" w:hAnsi="Times New Roman" w:cs="Times New Roman"/>
          <w:sz w:val="24"/>
          <w:szCs w:val="24"/>
        </w:rPr>
        <w:t xml:space="preserve"> dish rotation methodology </w:t>
      </w:r>
      <w:r>
        <w:rPr>
          <w:rFonts w:ascii="Times New Roman" w:hAnsi="Times New Roman" w:cs="Times New Roman"/>
          <w:sz w:val="24"/>
          <w:szCs w:val="24"/>
        </w:rPr>
        <w:t xml:space="preserve">was introduced, </w:t>
      </w:r>
      <w:r w:rsidR="00C228D4" w:rsidRPr="00A37EC8">
        <w:rPr>
          <w:rFonts w:ascii="Times New Roman" w:hAnsi="Times New Roman" w:cs="Times New Roman"/>
          <w:sz w:val="24"/>
          <w:szCs w:val="24"/>
        </w:rPr>
        <w:t>and adults stayed in the same dish only one day and then were moved to another. Those used dishes were then regularly searched for emerging larvae. The m</w:t>
      </w:r>
      <w:r w:rsidR="00840C62" w:rsidRPr="00A37EC8">
        <w:rPr>
          <w:rFonts w:ascii="Times New Roman" w:hAnsi="Times New Roman" w:cs="Times New Roman"/>
          <w:sz w:val="24"/>
          <w:szCs w:val="24"/>
        </w:rPr>
        <w:t xml:space="preserve">ain </w:t>
      </w:r>
      <w:r w:rsidR="0078427C" w:rsidRPr="00A37EC8">
        <w:rPr>
          <w:rFonts w:ascii="Times New Roman" w:hAnsi="Times New Roman" w:cs="Times New Roman"/>
          <w:sz w:val="24"/>
          <w:szCs w:val="24"/>
        </w:rPr>
        <w:t>issue</w:t>
      </w:r>
      <w:r w:rsidR="001443BB" w:rsidRPr="00A37EC8">
        <w:rPr>
          <w:rFonts w:ascii="Times New Roman" w:hAnsi="Times New Roman" w:cs="Times New Roman"/>
          <w:sz w:val="24"/>
          <w:szCs w:val="24"/>
        </w:rPr>
        <w:t xml:space="preserve"> with</w:t>
      </w:r>
      <w:r w:rsidR="00840C62" w:rsidRPr="00A37EC8">
        <w:rPr>
          <w:rFonts w:ascii="Times New Roman" w:hAnsi="Times New Roman" w:cs="Times New Roman"/>
          <w:sz w:val="24"/>
          <w:szCs w:val="24"/>
        </w:rPr>
        <w:t xml:space="preserve"> this approach (dish rotation) is that egg mortality</w:t>
      </w:r>
      <w:r>
        <w:rPr>
          <w:rFonts w:ascii="Times New Roman" w:hAnsi="Times New Roman" w:cs="Times New Roman"/>
          <w:sz w:val="24"/>
          <w:szCs w:val="24"/>
        </w:rPr>
        <w:t xml:space="preserve"> could not be determined</w:t>
      </w:r>
      <w:r w:rsidR="00840C62" w:rsidRPr="00A37EC8">
        <w:rPr>
          <w:rFonts w:ascii="Times New Roman" w:hAnsi="Times New Roman" w:cs="Times New Roman"/>
          <w:sz w:val="24"/>
          <w:szCs w:val="24"/>
        </w:rPr>
        <w:t>.</w:t>
      </w:r>
    </w:p>
    <w:p w14:paraId="3DFE4347" w14:textId="68A8BAE2" w:rsidR="000B74B6" w:rsidRPr="00A37EC8" w:rsidRDefault="008B38D6" w:rsidP="00C723FB">
      <w:pPr>
        <w:rPr>
          <w:rFonts w:ascii="Times New Roman" w:hAnsi="Times New Roman" w:cs="Times New Roman"/>
          <w:sz w:val="24"/>
          <w:szCs w:val="24"/>
        </w:rPr>
      </w:pPr>
      <w:r w:rsidRPr="00A37EC8">
        <w:rPr>
          <w:rFonts w:ascii="Times New Roman" w:hAnsi="Times New Roman" w:cs="Times New Roman"/>
          <w:sz w:val="24"/>
          <w:szCs w:val="24"/>
        </w:rPr>
        <w:t xml:space="preserve">The mean development time decreased with increasing temperature (Fig. </w:t>
      </w:r>
      <w:r w:rsidR="00702B25" w:rsidRPr="00A37EC8">
        <w:rPr>
          <w:rFonts w:ascii="Times New Roman" w:hAnsi="Times New Roman" w:cs="Times New Roman"/>
          <w:sz w:val="24"/>
          <w:szCs w:val="24"/>
        </w:rPr>
        <w:t>6</w:t>
      </w:r>
      <w:r w:rsidRPr="00A37EC8">
        <w:rPr>
          <w:rFonts w:ascii="Times New Roman" w:hAnsi="Times New Roman" w:cs="Times New Roman"/>
          <w:sz w:val="24"/>
          <w:szCs w:val="24"/>
        </w:rPr>
        <w:t xml:space="preserve">), except for L2 and L3 instars in </w:t>
      </w:r>
      <w:r w:rsidR="008077E7" w:rsidRPr="00A37EC8">
        <w:rPr>
          <w:rFonts w:ascii="Times New Roman" w:hAnsi="Times New Roman" w:cs="Times New Roman"/>
          <w:sz w:val="24"/>
          <w:szCs w:val="24"/>
        </w:rPr>
        <w:t xml:space="preserve">the </w:t>
      </w:r>
      <w:r w:rsidRPr="00A37EC8">
        <w:rPr>
          <w:rFonts w:ascii="Times New Roman" w:hAnsi="Times New Roman" w:cs="Times New Roman"/>
          <w:sz w:val="24"/>
          <w:szCs w:val="24"/>
        </w:rPr>
        <w:t xml:space="preserve">25°C treatment. </w:t>
      </w:r>
      <w:r w:rsidR="000B74B6" w:rsidRPr="00A37EC8">
        <w:rPr>
          <w:rFonts w:ascii="Times New Roman" w:hAnsi="Times New Roman" w:cs="Times New Roman"/>
          <w:sz w:val="24"/>
          <w:szCs w:val="24"/>
        </w:rPr>
        <w:t>Th</w:t>
      </w:r>
      <w:r w:rsidR="00B538A3">
        <w:rPr>
          <w:rFonts w:ascii="Times New Roman" w:hAnsi="Times New Roman" w:cs="Times New Roman"/>
          <w:sz w:val="24"/>
          <w:szCs w:val="24"/>
        </w:rPr>
        <w:t xml:space="preserve">erefore, the optimal temperature of </w:t>
      </w:r>
      <w:r w:rsidR="00B538A3">
        <w:rPr>
          <w:rFonts w:ascii="Times New Roman" w:hAnsi="Times New Roman" w:cs="Times New Roman"/>
          <w:i/>
          <w:sz w:val="24"/>
          <w:szCs w:val="24"/>
        </w:rPr>
        <w:t>S. watsoni</w:t>
      </w:r>
      <w:r w:rsidR="00B538A3">
        <w:rPr>
          <w:rFonts w:ascii="Times New Roman" w:hAnsi="Times New Roman" w:cs="Times New Roman"/>
          <w:sz w:val="24"/>
          <w:szCs w:val="24"/>
        </w:rPr>
        <w:t xml:space="preserve"> L2 and L3 instars may be between </w:t>
      </w:r>
      <w:r w:rsidR="000B74B6" w:rsidRPr="00A37EC8">
        <w:rPr>
          <w:rFonts w:ascii="Times New Roman" w:hAnsi="Times New Roman" w:cs="Times New Roman"/>
          <w:sz w:val="24"/>
          <w:szCs w:val="24"/>
        </w:rPr>
        <w:t xml:space="preserve">21°C and 25°C </w:t>
      </w:r>
      <w:r w:rsidR="00902E9D">
        <w:rPr>
          <w:rFonts w:ascii="Times New Roman" w:hAnsi="Times New Roman" w:cs="Times New Roman"/>
          <w:sz w:val="24"/>
          <w:szCs w:val="24"/>
        </w:rPr>
        <w:t>(</w:t>
      </w:r>
      <w:r w:rsidR="00B538A3">
        <w:rPr>
          <w:rFonts w:ascii="Times New Roman" w:hAnsi="Times New Roman" w:cs="Times New Roman"/>
          <w:sz w:val="24"/>
          <w:szCs w:val="24"/>
        </w:rPr>
        <w:t xml:space="preserve">e.g., </w:t>
      </w:r>
      <w:r w:rsidR="00902E9D">
        <w:rPr>
          <w:rFonts w:ascii="Times New Roman" w:hAnsi="Times New Roman" w:cs="Times New Roman"/>
          <w:sz w:val="24"/>
          <w:szCs w:val="24"/>
        </w:rPr>
        <w:t xml:space="preserve">temperature with highest developmental rate where the specimen is still able </w:t>
      </w:r>
      <w:del w:id="45" w:author="Jakubec Pavel" w:date="2016-01-07T12:46:00Z">
        <w:r w:rsidR="00902E9D" w:rsidDel="002C2062">
          <w:rPr>
            <w:rFonts w:ascii="Times New Roman" w:hAnsi="Times New Roman" w:cs="Times New Roman"/>
            <w:sz w:val="24"/>
            <w:szCs w:val="24"/>
          </w:rPr>
          <w:delText xml:space="preserve"> </w:delText>
        </w:r>
      </w:del>
      <w:r w:rsidR="00902E9D">
        <w:rPr>
          <w:rFonts w:ascii="Times New Roman" w:hAnsi="Times New Roman" w:cs="Times New Roman"/>
          <w:sz w:val="24"/>
          <w:szCs w:val="24"/>
        </w:rPr>
        <w:t>to reach maturity)</w:t>
      </w:r>
      <w:r w:rsidR="000B74B6" w:rsidRPr="00A37EC8">
        <w:rPr>
          <w:rFonts w:ascii="Times New Roman" w:hAnsi="Times New Roman" w:cs="Times New Roman"/>
          <w:sz w:val="24"/>
          <w:szCs w:val="24"/>
        </w:rPr>
        <w:t>.</w:t>
      </w:r>
      <w:r w:rsidR="001468EC" w:rsidRPr="00A37EC8">
        <w:rPr>
          <w:rFonts w:ascii="Times New Roman" w:hAnsi="Times New Roman" w:cs="Times New Roman"/>
          <w:sz w:val="24"/>
          <w:szCs w:val="24"/>
        </w:rPr>
        <w:t xml:space="preserve"> Optimal temperatures for lower stages </w:t>
      </w:r>
      <w:r w:rsidR="00B538A3">
        <w:rPr>
          <w:rFonts w:ascii="Times New Roman" w:hAnsi="Times New Roman" w:cs="Times New Roman"/>
          <w:sz w:val="24"/>
          <w:szCs w:val="24"/>
        </w:rPr>
        <w:t>may</w:t>
      </w:r>
      <w:r w:rsidR="00B12DAD">
        <w:rPr>
          <w:rFonts w:ascii="Times New Roman" w:hAnsi="Times New Roman" w:cs="Times New Roman"/>
          <w:sz w:val="24"/>
          <w:szCs w:val="24"/>
        </w:rPr>
        <w:t xml:space="preserve"> </w:t>
      </w:r>
      <w:r w:rsidR="00B538A3">
        <w:rPr>
          <w:rFonts w:ascii="Times New Roman" w:hAnsi="Times New Roman" w:cs="Times New Roman"/>
          <w:sz w:val="24"/>
          <w:szCs w:val="24"/>
        </w:rPr>
        <w:t xml:space="preserve">be </w:t>
      </w:r>
      <w:r w:rsidR="001468EC" w:rsidRPr="00A37EC8">
        <w:rPr>
          <w:rFonts w:ascii="Times New Roman" w:hAnsi="Times New Roman" w:cs="Times New Roman"/>
          <w:sz w:val="24"/>
          <w:szCs w:val="24"/>
        </w:rPr>
        <w:t>higher</w:t>
      </w:r>
      <w:r w:rsidR="00B12DAD">
        <w:rPr>
          <w:rFonts w:ascii="Times New Roman" w:hAnsi="Times New Roman" w:cs="Times New Roman"/>
          <w:sz w:val="24"/>
          <w:szCs w:val="24"/>
        </w:rPr>
        <w:t xml:space="preserve">, </w:t>
      </w:r>
      <w:r w:rsidR="00B538A3">
        <w:rPr>
          <w:rFonts w:ascii="Times New Roman" w:hAnsi="Times New Roman" w:cs="Times New Roman"/>
          <w:sz w:val="24"/>
          <w:szCs w:val="24"/>
        </w:rPr>
        <w:t xml:space="preserve">which </w:t>
      </w:r>
      <w:r w:rsidR="007436B2" w:rsidRPr="00A37EC8">
        <w:rPr>
          <w:rFonts w:ascii="Times New Roman" w:hAnsi="Times New Roman" w:cs="Times New Roman"/>
          <w:sz w:val="24"/>
          <w:szCs w:val="24"/>
        </w:rPr>
        <w:t xml:space="preserve">agrees with </w:t>
      </w:r>
      <w:r w:rsidR="00B538A3">
        <w:rPr>
          <w:rFonts w:ascii="Times New Roman" w:hAnsi="Times New Roman" w:cs="Times New Roman"/>
          <w:sz w:val="24"/>
          <w:szCs w:val="24"/>
        </w:rPr>
        <w:t xml:space="preserve">the </w:t>
      </w:r>
      <w:r w:rsidR="007436B2" w:rsidRPr="00A37EC8">
        <w:rPr>
          <w:rFonts w:ascii="Times New Roman" w:hAnsi="Times New Roman" w:cs="Times New Roman"/>
          <w:sz w:val="24"/>
          <w:szCs w:val="24"/>
        </w:rPr>
        <w:t>findings of</w:t>
      </w:r>
      <w:r w:rsidR="00EF7E34" w:rsidRPr="00A37EC8">
        <w:rPr>
          <w:rFonts w:ascii="Times New Roman" w:hAnsi="Times New Roman" w:cs="Times New Roman"/>
          <w:sz w:val="24"/>
          <w:szCs w:val="24"/>
        </w:rPr>
        <w:t xml:space="preserve"> </w:t>
      </w:r>
      <w:r w:rsidR="00EF7E34" w:rsidRPr="00A37EC8">
        <w:rPr>
          <w:rFonts w:ascii="Times New Roman" w:hAnsi="Times New Roman" w:cs="Times New Roman"/>
          <w:noProof/>
          <w:sz w:val="24"/>
          <w:szCs w:val="24"/>
        </w:rPr>
        <w:t xml:space="preserve">Engler </w:t>
      </w:r>
      <w:r w:rsidR="006848AD">
        <w:rPr>
          <w:rFonts w:ascii="Times New Roman" w:hAnsi="Times New Roman" w:cs="Times New Roman"/>
          <w:noProof/>
          <w:sz w:val="24"/>
          <w:szCs w:val="24"/>
        </w:rPr>
        <w:t>(</w:t>
      </w:r>
      <w:r w:rsidR="00EF7E34" w:rsidRPr="00A37EC8">
        <w:rPr>
          <w:rFonts w:ascii="Times New Roman" w:hAnsi="Times New Roman" w:cs="Times New Roman"/>
          <w:noProof/>
          <w:sz w:val="24"/>
          <w:szCs w:val="24"/>
        </w:rPr>
        <w:t>1981)</w:t>
      </w:r>
      <w:r w:rsidR="007436B2" w:rsidRPr="00A37EC8">
        <w:rPr>
          <w:rFonts w:ascii="Times New Roman" w:hAnsi="Times New Roman" w:cs="Times New Roman"/>
          <w:sz w:val="24"/>
          <w:szCs w:val="24"/>
        </w:rPr>
        <w:t xml:space="preserve">, who reported </w:t>
      </w:r>
      <w:r w:rsidR="007436B2" w:rsidRPr="00A37EC8">
        <w:rPr>
          <w:rFonts w:ascii="Times New Roman" w:hAnsi="Times New Roman" w:cs="Times New Roman"/>
          <w:i/>
          <w:sz w:val="24"/>
          <w:szCs w:val="24"/>
        </w:rPr>
        <w:t>S. watsoni</w:t>
      </w:r>
      <w:r w:rsidR="007436B2" w:rsidRPr="00A37EC8">
        <w:rPr>
          <w:rFonts w:ascii="Times New Roman" w:hAnsi="Times New Roman" w:cs="Times New Roman"/>
          <w:sz w:val="24"/>
          <w:szCs w:val="24"/>
        </w:rPr>
        <w:t xml:space="preserve"> as </w:t>
      </w:r>
      <w:r w:rsidR="00B538A3">
        <w:rPr>
          <w:rFonts w:ascii="Times New Roman" w:hAnsi="Times New Roman" w:cs="Times New Roman"/>
          <w:sz w:val="24"/>
          <w:szCs w:val="24"/>
        </w:rPr>
        <w:t xml:space="preserve">a </w:t>
      </w:r>
      <w:r w:rsidR="007436B2" w:rsidRPr="00A37EC8">
        <w:rPr>
          <w:rFonts w:ascii="Times New Roman" w:hAnsi="Times New Roman" w:cs="Times New Roman"/>
          <w:sz w:val="24"/>
          <w:szCs w:val="24"/>
        </w:rPr>
        <w:t xml:space="preserve">warm season species in contrast to </w:t>
      </w:r>
      <w:r w:rsidR="00982A56" w:rsidRPr="00A37EC8">
        <w:rPr>
          <w:rFonts w:ascii="Times New Roman" w:hAnsi="Times New Roman" w:cs="Times New Roman"/>
          <w:sz w:val="24"/>
          <w:szCs w:val="24"/>
        </w:rPr>
        <w:t>some</w:t>
      </w:r>
      <w:r w:rsidR="007436B2" w:rsidRPr="00A37EC8">
        <w:rPr>
          <w:rFonts w:ascii="Times New Roman" w:hAnsi="Times New Roman" w:cs="Times New Roman"/>
          <w:sz w:val="24"/>
          <w:szCs w:val="24"/>
        </w:rPr>
        <w:t xml:space="preserve"> species of </w:t>
      </w:r>
      <w:r w:rsidR="007436B2" w:rsidRPr="00A37EC8">
        <w:rPr>
          <w:rFonts w:ascii="Times New Roman" w:hAnsi="Times New Roman" w:cs="Times New Roman"/>
          <w:i/>
          <w:sz w:val="24"/>
          <w:szCs w:val="24"/>
        </w:rPr>
        <w:t>Choleva</w:t>
      </w:r>
      <w:r w:rsidR="007436B2" w:rsidRPr="00A37EC8">
        <w:rPr>
          <w:rFonts w:ascii="Times New Roman" w:hAnsi="Times New Roman" w:cs="Times New Roman"/>
          <w:sz w:val="24"/>
          <w:szCs w:val="24"/>
        </w:rPr>
        <w:t xml:space="preserve"> and </w:t>
      </w:r>
      <w:r w:rsidR="007436B2" w:rsidRPr="00A37EC8">
        <w:rPr>
          <w:rFonts w:ascii="Times New Roman" w:hAnsi="Times New Roman" w:cs="Times New Roman"/>
          <w:i/>
          <w:sz w:val="24"/>
          <w:szCs w:val="24"/>
        </w:rPr>
        <w:t>Catops</w:t>
      </w:r>
      <w:r w:rsidR="0023477D" w:rsidRPr="00A37EC8">
        <w:rPr>
          <w:rFonts w:ascii="Times New Roman" w:hAnsi="Times New Roman" w:cs="Times New Roman"/>
          <w:sz w:val="24"/>
          <w:szCs w:val="24"/>
        </w:rPr>
        <w:t xml:space="preserve"> that </w:t>
      </w:r>
      <w:r w:rsidR="007436B2" w:rsidRPr="00A37EC8">
        <w:rPr>
          <w:rFonts w:ascii="Times New Roman" w:hAnsi="Times New Roman" w:cs="Times New Roman"/>
          <w:sz w:val="24"/>
          <w:szCs w:val="24"/>
        </w:rPr>
        <w:t xml:space="preserve">prefer to breed </w:t>
      </w:r>
      <w:r w:rsidR="00982A56" w:rsidRPr="00A37EC8">
        <w:rPr>
          <w:rFonts w:ascii="Times New Roman" w:hAnsi="Times New Roman" w:cs="Times New Roman"/>
          <w:sz w:val="24"/>
          <w:szCs w:val="24"/>
        </w:rPr>
        <w:t>during the</w:t>
      </w:r>
      <w:r w:rsidR="007436B2" w:rsidRPr="00A37EC8">
        <w:rPr>
          <w:rFonts w:ascii="Times New Roman" w:hAnsi="Times New Roman" w:cs="Times New Roman"/>
          <w:sz w:val="24"/>
          <w:szCs w:val="24"/>
        </w:rPr>
        <w:t xml:space="preserve"> winter seaso</w:t>
      </w:r>
      <w:r w:rsidR="00982A56" w:rsidRPr="00A37EC8">
        <w:rPr>
          <w:rFonts w:ascii="Times New Roman" w:hAnsi="Times New Roman" w:cs="Times New Roman"/>
          <w:sz w:val="24"/>
          <w:szCs w:val="24"/>
        </w:rPr>
        <w:t>n</w:t>
      </w:r>
      <w:r w:rsidR="00B538A3">
        <w:rPr>
          <w:rFonts w:ascii="Times New Roman" w:hAnsi="Times New Roman" w:cs="Times New Roman"/>
          <w:sz w:val="24"/>
          <w:szCs w:val="24"/>
        </w:rPr>
        <w:t>,</w:t>
      </w:r>
      <w:r w:rsidR="00982A56" w:rsidRPr="00A37EC8">
        <w:rPr>
          <w:rFonts w:ascii="Times New Roman" w:hAnsi="Times New Roman" w:cs="Times New Roman"/>
          <w:sz w:val="24"/>
          <w:szCs w:val="24"/>
        </w:rPr>
        <w:t xml:space="preserve"> and their optimal temperatures</w:t>
      </w:r>
      <w:r w:rsidR="007436B2" w:rsidRPr="00A37EC8">
        <w:rPr>
          <w:rFonts w:ascii="Times New Roman" w:hAnsi="Times New Roman" w:cs="Times New Roman"/>
          <w:sz w:val="24"/>
          <w:szCs w:val="24"/>
        </w:rPr>
        <w:t xml:space="preserve"> </w:t>
      </w:r>
      <w:r w:rsidR="007D0D31" w:rsidRPr="00A37EC8">
        <w:rPr>
          <w:rFonts w:ascii="Times New Roman" w:hAnsi="Times New Roman" w:cs="Times New Roman"/>
          <w:sz w:val="24"/>
          <w:szCs w:val="24"/>
        </w:rPr>
        <w:t xml:space="preserve">for development </w:t>
      </w:r>
      <w:r w:rsidR="0027031F" w:rsidRPr="00A37EC8">
        <w:rPr>
          <w:rFonts w:ascii="Times New Roman" w:hAnsi="Times New Roman" w:cs="Times New Roman"/>
          <w:sz w:val="24"/>
          <w:szCs w:val="24"/>
        </w:rPr>
        <w:t xml:space="preserve">were </w:t>
      </w:r>
      <w:r w:rsidR="00702B25" w:rsidRPr="00A37EC8">
        <w:rPr>
          <w:rFonts w:ascii="Times New Roman" w:hAnsi="Times New Roman" w:cs="Times New Roman"/>
          <w:sz w:val="24"/>
          <w:szCs w:val="24"/>
        </w:rPr>
        <w:t>below</w:t>
      </w:r>
      <w:r w:rsidR="0027031F" w:rsidRPr="00A37EC8">
        <w:rPr>
          <w:rFonts w:ascii="Times New Roman" w:hAnsi="Times New Roman" w:cs="Times New Roman"/>
          <w:sz w:val="24"/>
          <w:szCs w:val="24"/>
        </w:rPr>
        <w:t xml:space="preserve"> 16</w:t>
      </w:r>
      <w:r w:rsidR="007436B2" w:rsidRPr="00A37EC8">
        <w:rPr>
          <w:rFonts w:ascii="Times New Roman" w:hAnsi="Times New Roman" w:cs="Times New Roman"/>
          <w:sz w:val="24"/>
          <w:szCs w:val="24"/>
        </w:rPr>
        <w:t>°C</w:t>
      </w:r>
      <w:r w:rsidR="001A4326">
        <w:rPr>
          <w:rFonts w:ascii="Times New Roman" w:hAnsi="Times New Roman" w:cs="Times New Roman"/>
          <w:sz w:val="24"/>
          <w:szCs w:val="24"/>
        </w:rPr>
        <w:t xml:space="preserve"> (e.g., </w:t>
      </w:r>
      <w:r w:rsidR="001A4326" w:rsidRPr="001A4326">
        <w:rPr>
          <w:rFonts w:ascii="Times New Roman" w:hAnsi="Times New Roman" w:cs="Times New Roman"/>
          <w:i/>
          <w:sz w:val="24"/>
          <w:szCs w:val="24"/>
        </w:rPr>
        <w:t>Catops</w:t>
      </w:r>
      <w:r w:rsidR="001A4326">
        <w:rPr>
          <w:rFonts w:ascii="Times New Roman" w:hAnsi="Times New Roman" w:cs="Times New Roman"/>
          <w:sz w:val="24"/>
          <w:szCs w:val="24"/>
        </w:rPr>
        <w:t xml:space="preserve"> </w:t>
      </w:r>
      <w:r w:rsidR="001A4326" w:rsidRPr="001A4326">
        <w:rPr>
          <w:rFonts w:ascii="Times New Roman" w:hAnsi="Times New Roman" w:cs="Times New Roman"/>
          <w:i/>
          <w:sz w:val="24"/>
          <w:szCs w:val="24"/>
        </w:rPr>
        <w:t>nigricans</w:t>
      </w:r>
      <w:r w:rsidR="001A4326">
        <w:rPr>
          <w:rFonts w:ascii="Times New Roman" w:hAnsi="Times New Roman" w:cs="Times New Roman"/>
          <w:sz w:val="24"/>
          <w:szCs w:val="24"/>
        </w:rPr>
        <w:t>, C</w:t>
      </w:r>
      <w:r w:rsidR="001A4326" w:rsidRPr="001A4326">
        <w:rPr>
          <w:rFonts w:ascii="Times New Roman" w:hAnsi="Times New Roman" w:cs="Times New Roman"/>
          <w:i/>
          <w:sz w:val="24"/>
          <w:szCs w:val="24"/>
        </w:rPr>
        <w:t>holeva</w:t>
      </w:r>
      <w:r w:rsidR="001A4326">
        <w:rPr>
          <w:rFonts w:ascii="Times New Roman" w:hAnsi="Times New Roman" w:cs="Times New Roman"/>
          <w:sz w:val="24"/>
          <w:szCs w:val="24"/>
        </w:rPr>
        <w:t xml:space="preserve"> </w:t>
      </w:r>
      <w:r w:rsidR="001A4326" w:rsidRPr="001A4326">
        <w:rPr>
          <w:rFonts w:ascii="Times New Roman" w:hAnsi="Times New Roman" w:cs="Times New Roman"/>
          <w:i/>
          <w:sz w:val="24"/>
          <w:szCs w:val="24"/>
        </w:rPr>
        <w:t>agilis</w:t>
      </w:r>
      <w:r w:rsidR="001A4326">
        <w:rPr>
          <w:rFonts w:ascii="Times New Roman" w:hAnsi="Times New Roman" w:cs="Times New Roman"/>
          <w:sz w:val="24"/>
          <w:szCs w:val="24"/>
        </w:rPr>
        <w:t xml:space="preserve"> and </w:t>
      </w:r>
      <w:r w:rsidR="001A4326" w:rsidRPr="001A4326">
        <w:rPr>
          <w:rFonts w:ascii="Times New Roman" w:hAnsi="Times New Roman" w:cs="Times New Roman"/>
          <w:i/>
          <w:sz w:val="24"/>
          <w:szCs w:val="24"/>
        </w:rPr>
        <w:t>Ch</w:t>
      </w:r>
      <w:r w:rsidR="001A4326">
        <w:rPr>
          <w:rFonts w:ascii="Times New Roman" w:hAnsi="Times New Roman" w:cs="Times New Roman"/>
          <w:sz w:val="24"/>
          <w:szCs w:val="24"/>
        </w:rPr>
        <w:t xml:space="preserve">. </w:t>
      </w:r>
      <w:r w:rsidR="001A4326" w:rsidRPr="001A4326">
        <w:rPr>
          <w:rFonts w:ascii="Times New Roman" w:hAnsi="Times New Roman" w:cs="Times New Roman"/>
          <w:i/>
          <w:sz w:val="24"/>
          <w:szCs w:val="24"/>
        </w:rPr>
        <w:t>elongata</w:t>
      </w:r>
      <w:r w:rsidR="001A4326">
        <w:rPr>
          <w:rFonts w:ascii="Times New Roman" w:hAnsi="Times New Roman" w:cs="Times New Roman"/>
          <w:sz w:val="24"/>
          <w:szCs w:val="24"/>
        </w:rPr>
        <w:t>)</w:t>
      </w:r>
      <w:r w:rsidR="007436B2" w:rsidRPr="00A37EC8">
        <w:rPr>
          <w:rFonts w:ascii="Times New Roman" w:hAnsi="Times New Roman" w:cs="Times New Roman"/>
          <w:sz w:val="24"/>
          <w:szCs w:val="24"/>
        </w:rPr>
        <w:t xml:space="preserve">. </w:t>
      </w:r>
      <w:r w:rsidR="00B538A3">
        <w:rPr>
          <w:rFonts w:ascii="Times New Roman" w:hAnsi="Times New Roman" w:cs="Times New Roman"/>
          <w:sz w:val="24"/>
          <w:szCs w:val="24"/>
        </w:rPr>
        <w:t>This hypothesis</w:t>
      </w:r>
      <w:r w:rsidR="006848AD">
        <w:rPr>
          <w:rFonts w:ascii="Times New Roman" w:hAnsi="Times New Roman" w:cs="Times New Roman"/>
          <w:sz w:val="24"/>
          <w:szCs w:val="24"/>
        </w:rPr>
        <w:t xml:space="preserve"> also agrees with</w:t>
      </w:r>
      <w:r w:rsidR="00B538A3">
        <w:rPr>
          <w:rFonts w:ascii="Times New Roman" w:hAnsi="Times New Roman" w:cs="Times New Roman"/>
          <w:sz w:val="24"/>
          <w:szCs w:val="24"/>
        </w:rPr>
        <w:t xml:space="preserve"> the</w:t>
      </w:r>
      <w:r w:rsidR="006848AD">
        <w:rPr>
          <w:rFonts w:ascii="Times New Roman" w:hAnsi="Times New Roman" w:cs="Times New Roman"/>
          <w:sz w:val="24"/>
          <w:szCs w:val="24"/>
        </w:rPr>
        <w:t xml:space="preserve"> findings of </w:t>
      </w:r>
      <w:r w:rsidR="00D82B81">
        <w:rPr>
          <w:rFonts w:ascii="Times New Roman" w:hAnsi="Times New Roman" w:cs="Times New Roman"/>
          <w:sz w:val="24"/>
          <w:szCs w:val="24"/>
        </w:rPr>
        <w:t xml:space="preserve">Ridgeway et al. (2014) who reported </w:t>
      </w:r>
      <w:r w:rsidR="00A02872">
        <w:rPr>
          <w:rFonts w:ascii="Times New Roman" w:hAnsi="Times New Roman" w:cs="Times New Roman"/>
          <w:sz w:val="24"/>
          <w:szCs w:val="24"/>
        </w:rPr>
        <w:t xml:space="preserve">that </w:t>
      </w:r>
      <w:r w:rsidR="00B538A3">
        <w:rPr>
          <w:rFonts w:ascii="Times New Roman" w:hAnsi="Times New Roman" w:cs="Times New Roman"/>
          <w:sz w:val="24"/>
          <w:szCs w:val="24"/>
        </w:rPr>
        <w:t xml:space="preserve">the </w:t>
      </w:r>
      <w:r w:rsidR="00D82B81">
        <w:rPr>
          <w:rFonts w:ascii="Times New Roman" w:hAnsi="Times New Roman" w:cs="Times New Roman"/>
          <w:sz w:val="24"/>
          <w:szCs w:val="24"/>
        </w:rPr>
        <w:t xml:space="preserve">optimal temperature for </w:t>
      </w:r>
      <w:r w:rsidR="00C723FB">
        <w:rPr>
          <w:rFonts w:ascii="Times New Roman" w:hAnsi="Times New Roman" w:cs="Times New Roman"/>
          <w:sz w:val="24"/>
          <w:szCs w:val="24"/>
        </w:rPr>
        <w:t>A</w:t>
      </w:r>
      <w:r w:rsidR="00D82B81">
        <w:rPr>
          <w:rFonts w:ascii="Times New Roman" w:hAnsi="Times New Roman" w:cs="Times New Roman"/>
          <w:sz w:val="24"/>
          <w:szCs w:val="24"/>
        </w:rPr>
        <w:t xml:space="preserve">frotropic </w:t>
      </w:r>
      <w:r w:rsidR="00D82B81" w:rsidRPr="001A4326">
        <w:rPr>
          <w:rFonts w:ascii="Times New Roman" w:hAnsi="Times New Roman" w:cs="Times New Roman"/>
          <w:i/>
          <w:sz w:val="24"/>
          <w:szCs w:val="24"/>
        </w:rPr>
        <w:t>T</w:t>
      </w:r>
      <w:r w:rsidR="00A02872" w:rsidRPr="001A4326">
        <w:rPr>
          <w:rFonts w:ascii="Times New Roman" w:hAnsi="Times New Roman" w:cs="Times New Roman"/>
          <w:i/>
          <w:sz w:val="24"/>
          <w:szCs w:val="24"/>
        </w:rPr>
        <w:t>hanatophilus</w:t>
      </w:r>
      <w:r w:rsidR="00D82B81" w:rsidRPr="001A4326">
        <w:rPr>
          <w:rFonts w:ascii="Times New Roman" w:hAnsi="Times New Roman" w:cs="Times New Roman"/>
          <w:i/>
          <w:sz w:val="24"/>
          <w:szCs w:val="24"/>
        </w:rPr>
        <w:t xml:space="preserve"> mutilatus</w:t>
      </w:r>
      <w:r w:rsidR="00D82B81">
        <w:rPr>
          <w:rFonts w:ascii="Times New Roman" w:hAnsi="Times New Roman" w:cs="Times New Roman"/>
          <w:sz w:val="24"/>
          <w:szCs w:val="24"/>
        </w:rPr>
        <w:t xml:space="preserve"> </w:t>
      </w:r>
      <w:r w:rsidR="00A02872">
        <w:rPr>
          <w:rFonts w:ascii="Times New Roman" w:hAnsi="Times New Roman" w:cs="Times New Roman"/>
          <w:sz w:val="24"/>
          <w:szCs w:val="24"/>
        </w:rPr>
        <w:t>is</w:t>
      </w:r>
      <w:r w:rsidR="00D82B81">
        <w:rPr>
          <w:rFonts w:ascii="Times New Roman" w:hAnsi="Times New Roman" w:cs="Times New Roman"/>
          <w:sz w:val="24"/>
          <w:szCs w:val="24"/>
        </w:rPr>
        <w:t xml:space="preserve"> between 14 - 25 °C.</w:t>
      </w:r>
    </w:p>
    <w:p w14:paraId="5E67E078" w14:textId="501F679D" w:rsidR="007E7642" w:rsidRPr="00A37EC8" w:rsidRDefault="007E7642">
      <w:pPr>
        <w:rPr>
          <w:rFonts w:ascii="Times New Roman" w:hAnsi="Times New Roman" w:cs="Times New Roman"/>
          <w:sz w:val="24"/>
          <w:szCs w:val="24"/>
        </w:rPr>
      </w:pPr>
      <w:r w:rsidRPr="00A37EC8">
        <w:rPr>
          <w:rFonts w:ascii="Times New Roman" w:hAnsi="Times New Roman" w:cs="Times New Roman"/>
          <w:sz w:val="24"/>
          <w:szCs w:val="24"/>
        </w:rPr>
        <w:t xml:space="preserve">Measuring development time for pupae was even more challenging due to the fact that they did not pupate close to the wall of </w:t>
      </w:r>
      <w:r w:rsidR="002B0AF3">
        <w:rPr>
          <w:rFonts w:ascii="Times New Roman" w:hAnsi="Times New Roman" w:cs="Times New Roman"/>
          <w:sz w:val="24"/>
          <w:szCs w:val="24"/>
        </w:rPr>
        <w:t xml:space="preserve">the </w:t>
      </w:r>
      <w:r w:rsidRPr="00A37EC8">
        <w:rPr>
          <w:rFonts w:ascii="Times New Roman" w:hAnsi="Times New Roman" w:cs="Times New Roman"/>
          <w:sz w:val="24"/>
          <w:szCs w:val="24"/>
        </w:rPr>
        <w:t xml:space="preserve">Petri dish. </w:t>
      </w:r>
      <w:r w:rsidR="002B0AF3">
        <w:rPr>
          <w:rFonts w:ascii="Times New Roman" w:hAnsi="Times New Roman" w:cs="Times New Roman"/>
          <w:sz w:val="24"/>
          <w:szCs w:val="24"/>
        </w:rPr>
        <w:t>Searching</w:t>
      </w:r>
      <w:r w:rsidRPr="00A37EC8">
        <w:rPr>
          <w:rFonts w:ascii="Times New Roman" w:hAnsi="Times New Roman" w:cs="Times New Roman"/>
          <w:sz w:val="24"/>
          <w:szCs w:val="24"/>
        </w:rPr>
        <w:t xml:space="preserve"> for th</w:t>
      </w:r>
      <w:r w:rsidR="00AB7020" w:rsidRPr="00A37EC8">
        <w:rPr>
          <w:rFonts w:ascii="Times New Roman" w:hAnsi="Times New Roman" w:cs="Times New Roman"/>
          <w:sz w:val="24"/>
          <w:szCs w:val="24"/>
        </w:rPr>
        <w:t>em was sometimes unsuccessful</w:t>
      </w:r>
      <w:r w:rsidR="002B0AF3">
        <w:rPr>
          <w:rFonts w:ascii="Times New Roman" w:hAnsi="Times New Roman" w:cs="Times New Roman"/>
          <w:sz w:val="24"/>
          <w:szCs w:val="24"/>
        </w:rPr>
        <w:t>,</w:t>
      </w:r>
      <w:r w:rsidR="00AB7020" w:rsidRPr="00A37EC8">
        <w:rPr>
          <w:rFonts w:ascii="Times New Roman" w:hAnsi="Times New Roman" w:cs="Times New Roman"/>
          <w:sz w:val="24"/>
          <w:szCs w:val="24"/>
        </w:rPr>
        <w:t xml:space="preserve"> and some specimens surprised us</w:t>
      </w:r>
      <w:r w:rsidR="0055225B" w:rsidRPr="00A37EC8">
        <w:rPr>
          <w:rFonts w:ascii="Times New Roman" w:hAnsi="Times New Roman" w:cs="Times New Roman"/>
          <w:sz w:val="24"/>
          <w:szCs w:val="24"/>
        </w:rPr>
        <w:t xml:space="preserve"> when they </w:t>
      </w:r>
      <w:r w:rsidR="002B0AF3">
        <w:rPr>
          <w:rFonts w:ascii="Times New Roman" w:hAnsi="Times New Roman" w:cs="Times New Roman"/>
          <w:sz w:val="24"/>
          <w:szCs w:val="24"/>
        </w:rPr>
        <w:t>re</w:t>
      </w:r>
      <w:r w:rsidR="0055225B" w:rsidRPr="00A37EC8">
        <w:rPr>
          <w:rFonts w:ascii="Times New Roman" w:hAnsi="Times New Roman" w:cs="Times New Roman"/>
          <w:sz w:val="24"/>
          <w:szCs w:val="24"/>
        </w:rPr>
        <w:t>appeared as adults</w:t>
      </w:r>
      <w:r w:rsidR="00AB7020" w:rsidRPr="00A37EC8">
        <w:rPr>
          <w:rFonts w:ascii="Times New Roman" w:hAnsi="Times New Roman" w:cs="Times New Roman"/>
          <w:sz w:val="24"/>
          <w:szCs w:val="24"/>
        </w:rPr>
        <w:t xml:space="preserve">, because they </w:t>
      </w:r>
      <w:r w:rsidR="00826369" w:rsidRPr="00A37EC8">
        <w:rPr>
          <w:rFonts w:ascii="Times New Roman" w:hAnsi="Times New Roman" w:cs="Times New Roman"/>
          <w:sz w:val="24"/>
          <w:szCs w:val="24"/>
        </w:rPr>
        <w:t>had been</w:t>
      </w:r>
      <w:r w:rsidR="002B0AF3">
        <w:rPr>
          <w:rFonts w:ascii="Times New Roman" w:hAnsi="Times New Roman" w:cs="Times New Roman"/>
          <w:sz w:val="24"/>
          <w:szCs w:val="24"/>
        </w:rPr>
        <w:t xml:space="preserve"> recorded as</w:t>
      </w:r>
      <w:r w:rsidR="00826369" w:rsidRPr="00A37EC8">
        <w:rPr>
          <w:rFonts w:ascii="Times New Roman" w:hAnsi="Times New Roman" w:cs="Times New Roman"/>
          <w:sz w:val="24"/>
          <w:szCs w:val="24"/>
        </w:rPr>
        <w:t xml:space="preserve"> </w:t>
      </w:r>
      <w:r w:rsidR="00AB7020" w:rsidRPr="00A37EC8">
        <w:rPr>
          <w:rFonts w:ascii="Times New Roman" w:hAnsi="Times New Roman" w:cs="Times New Roman"/>
          <w:sz w:val="24"/>
          <w:szCs w:val="24"/>
        </w:rPr>
        <w:t>missing and presumed dead.</w:t>
      </w:r>
    </w:p>
    <w:p w14:paraId="521B538E" w14:textId="268AEB54" w:rsidR="00D61A72" w:rsidRPr="00A37EC8" w:rsidRDefault="008A79E1" w:rsidP="000D24B9">
      <w:pPr>
        <w:rPr>
          <w:rFonts w:ascii="Times New Roman" w:hAnsi="Times New Roman" w:cs="Times New Roman"/>
          <w:sz w:val="24"/>
          <w:szCs w:val="24"/>
        </w:rPr>
      </w:pPr>
      <w:r>
        <w:rPr>
          <w:rFonts w:ascii="Times New Roman" w:hAnsi="Times New Roman" w:cs="Times New Roman"/>
          <w:sz w:val="24"/>
          <w:szCs w:val="24"/>
        </w:rPr>
        <w:t>The</w:t>
      </w:r>
      <w:r w:rsidRPr="00A37EC8">
        <w:rPr>
          <w:rFonts w:ascii="Times New Roman" w:hAnsi="Times New Roman" w:cs="Times New Roman"/>
          <w:sz w:val="24"/>
          <w:szCs w:val="24"/>
        </w:rPr>
        <w:t xml:space="preserve"> </w:t>
      </w:r>
      <w:r w:rsidR="00D61A72" w:rsidRPr="00A37EC8">
        <w:rPr>
          <w:rFonts w:ascii="Times New Roman" w:hAnsi="Times New Roman" w:cs="Times New Roman"/>
          <w:sz w:val="24"/>
          <w:szCs w:val="24"/>
        </w:rPr>
        <w:t>methodology of</w:t>
      </w:r>
      <w:r w:rsidR="00905F67" w:rsidRPr="00A37EC8">
        <w:rPr>
          <w:rFonts w:ascii="Times New Roman" w:hAnsi="Times New Roman" w:cs="Times New Roman"/>
          <w:sz w:val="24"/>
          <w:szCs w:val="24"/>
        </w:rPr>
        <w:t xml:space="preserve"> </w:t>
      </w:r>
      <w:r w:rsidR="007718A8" w:rsidRPr="00A37EC8">
        <w:rPr>
          <w:rFonts w:ascii="Times New Roman" w:hAnsi="Times New Roman" w:cs="Times New Roman"/>
          <w:sz w:val="24"/>
          <w:szCs w:val="24"/>
        </w:rPr>
        <w:t xml:space="preserve">measuring </w:t>
      </w:r>
      <w:r w:rsidR="00E702A3" w:rsidRPr="00A37EC8">
        <w:rPr>
          <w:rFonts w:ascii="Times New Roman" w:hAnsi="Times New Roman" w:cs="Times New Roman"/>
          <w:sz w:val="24"/>
          <w:szCs w:val="24"/>
        </w:rPr>
        <w:t>the</w:t>
      </w:r>
      <w:r w:rsidR="00D61A72" w:rsidRPr="00A37EC8">
        <w:rPr>
          <w:rFonts w:ascii="Times New Roman" w:hAnsi="Times New Roman" w:cs="Times New Roman"/>
          <w:sz w:val="24"/>
          <w:szCs w:val="24"/>
        </w:rPr>
        <w:t xml:space="preserve"> size </w:t>
      </w:r>
      <w:r w:rsidR="00074056" w:rsidRPr="00A37EC8">
        <w:rPr>
          <w:rFonts w:ascii="Times New Roman" w:hAnsi="Times New Roman" w:cs="Times New Roman"/>
          <w:sz w:val="24"/>
          <w:szCs w:val="24"/>
        </w:rPr>
        <w:t xml:space="preserve">of </w:t>
      </w:r>
      <w:r w:rsidR="00EE73B1" w:rsidRPr="00A37EC8">
        <w:rPr>
          <w:rFonts w:ascii="Times New Roman" w:hAnsi="Times New Roman" w:cs="Times New Roman"/>
          <w:sz w:val="24"/>
          <w:szCs w:val="24"/>
        </w:rPr>
        <w:t xml:space="preserve">the </w:t>
      </w:r>
      <w:r w:rsidR="00074056" w:rsidRPr="00A37EC8">
        <w:rPr>
          <w:rFonts w:ascii="Times New Roman" w:hAnsi="Times New Roman" w:cs="Times New Roman"/>
          <w:sz w:val="24"/>
          <w:szCs w:val="24"/>
        </w:rPr>
        <w:t xml:space="preserve">instars </w:t>
      </w:r>
      <w:r w:rsidR="005C6CB9" w:rsidRPr="00A37EC8">
        <w:rPr>
          <w:rFonts w:ascii="Times New Roman" w:hAnsi="Times New Roman" w:cs="Times New Roman"/>
          <w:sz w:val="24"/>
          <w:szCs w:val="24"/>
        </w:rPr>
        <w:t xml:space="preserve">was based on continual observation of </w:t>
      </w:r>
      <w:r w:rsidR="00BE447B">
        <w:rPr>
          <w:rFonts w:ascii="Times New Roman" w:hAnsi="Times New Roman" w:cs="Times New Roman"/>
          <w:sz w:val="24"/>
          <w:szCs w:val="24"/>
        </w:rPr>
        <w:t xml:space="preserve">separated </w:t>
      </w:r>
      <w:r w:rsidR="005C6CB9" w:rsidRPr="00A37EC8">
        <w:rPr>
          <w:rFonts w:ascii="Times New Roman" w:hAnsi="Times New Roman" w:cs="Times New Roman"/>
          <w:sz w:val="24"/>
          <w:szCs w:val="24"/>
        </w:rPr>
        <w:t>indiv</w:t>
      </w:r>
      <w:r w:rsidR="00675FC2" w:rsidRPr="00A37EC8">
        <w:rPr>
          <w:rFonts w:ascii="Times New Roman" w:hAnsi="Times New Roman" w:cs="Times New Roman"/>
          <w:sz w:val="24"/>
          <w:szCs w:val="24"/>
        </w:rPr>
        <w:t>iduals</w:t>
      </w:r>
      <w:r>
        <w:rPr>
          <w:rFonts w:ascii="Times New Roman" w:hAnsi="Times New Roman" w:cs="Times New Roman"/>
          <w:sz w:val="24"/>
          <w:szCs w:val="24"/>
        </w:rPr>
        <w:t>,</w:t>
      </w:r>
      <w:r w:rsidR="00675FC2" w:rsidRPr="00A37EC8">
        <w:rPr>
          <w:rFonts w:ascii="Times New Roman" w:hAnsi="Times New Roman" w:cs="Times New Roman"/>
          <w:sz w:val="24"/>
          <w:szCs w:val="24"/>
        </w:rPr>
        <w:t xml:space="preserve"> from egg until pupation</w:t>
      </w:r>
      <w:r w:rsidR="000D24B9">
        <w:rPr>
          <w:rFonts w:ascii="Times New Roman" w:hAnsi="Times New Roman" w:cs="Times New Roman"/>
          <w:sz w:val="24"/>
          <w:szCs w:val="24"/>
        </w:rPr>
        <w:t xml:space="preserve">, so </w:t>
      </w:r>
      <w:r>
        <w:rPr>
          <w:rFonts w:ascii="Times New Roman" w:hAnsi="Times New Roman" w:cs="Times New Roman"/>
          <w:sz w:val="24"/>
          <w:szCs w:val="24"/>
        </w:rPr>
        <w:t xml:space="preserve">stage-specific </w:t>
      </w:r>
      <w:r w:rsidR="003816DB">
        <w:rPr>
          <w:rFonts w:ascii="Times New Roman" w:hAnsi="Times New Roman" w:cs="Times New Roman"/>
          <w:sz w:val="24"/>
          <w:szCs w:val="24"/>
        </w:rPr>
        <w:t>information</w:t>
      </w:r>
      <w:r w:rsidR="000D24B9">
        <w:rPr>
          <w:rFonts w:ascii="Times New Roman" w:hAnsi="Times New Roman" w:cs="Times New Roman"/>
          <w:sz w:val="24"/>
          <w:szCs w:val="24"/>
        </w:rPr>
        <w:t xml:space="preserve"> </w:t>
      </w:r>
      <w:r>
        <w:rPr>
          <w:rFonts w:ascii="Times New Roman" w:hAnsi="Times New Roman" w:cs="Times New Roman"/>
          <w:sz w:val="24"/>
          <w:szCs w:val="24"/>
        </w:rPr>
        <w:t>was available</w:t>
      </w:r>
      <w:r w:rsidR="000D24B9">
        <w:rPr>
          <w:rFonts w:ascii="Times New Roman" w:hAnsi="Times New Roman" w:cs="Times New Roman"/>
          <w:sz w:val="24"/>
          <w:szCs w:val="24"/>
        </w:rPr>
        <w:t xml:space="preserve"> regardless of their size</w:t>
      </w:r>
      <w:r w:rsidR="00675FC2" w:rsidRPr="00A37EC8">
        <w:rPr>
          <w:rFonts w:ascii="Times New Roman" w:hAnsi="Times New Roman" w:cs="Times New Roman"/>
          <w:sz w:val="24"/>
          <w:szCs w:val="24"/>
        </w:rPr>
        <w:t>. This approach differs from other studies with similar goals</w:t>
      </w:r>
      <w:r w:rsidR="005C6CB9" w:rsidRPr="00A37EC8">
        <w:rPr>
          <w:rFonts w:ascii="Times New Roman" w:hAnsi="Times New Roman" w:cs="Times New Roman"/>
          <w:sz w:val="24"/>
          <w:szCs w:val="24"/>
        </w:rPr>
        <w:t xml:space="preserve"> </w:t>
      </w:r>
      <w:r w:rsidR="00421811" w:rsidRPr="00A37EC8">
        <w:rPr>
          <w:rFonts w:ascii="Times New Roman" w:hAnsi="Times New Roman" w:cs="Times New Roman"/>
          <w:noProof/>
          <w:sz w:val="24"/>
          <w:szCs w:val="24"/>
        </w:rPr>
        <w:t>(Velásquez &amp; Viloria, 2010; Fratczak &amp; Matuszewski, 2014)</w:t>
      </w:r>
      <w:r w:rsidR="00FC4A9F" w:rsidRPr="00A37EC8">
        <w:rPr>
          <w:rFonts w:ascii="Times New Roman" w:hAnsi="Times New Roman" w:cs="Times New Roman"/>
          <w:sz w:val="24"/>
          <w:szCs w:val="24"/>
        </w:rPr>
        <w:t>, where authors tried to estimate the stage of development based</w:t>
      </w:r>
      <w:r w:rsidR="0020591D" w:rsidRPr="00A37EC8">
        <w:rPr>
          <w:rFonts w:ascii="Times New Roman" w:hAnsi="Times New Roman" w:cs="Times New Roman"/>
          <w:sz w:val="24"/>
          <w:szCs w:val="24"/>
        </w:rPr>
        <w:t xml:space="preserve"> on</w:t>
      </w:r>
      <w:r w:rsidR="00717F71" w:rsidRPr="00A37EC8">
        <w:rPr>
          <w:rFonts w:ascii="Times New Roman" w:hAnsi="Times New Roman" w:cs="Times New Roman"/>
          <w:sz w:val="24"/>
          <w:szCs w:val="24"/>
        </w:rPr>
        <w:t xml:space="preserve"> the</w:t>
      </w:r>
      <w:r w:rsidR="00FC4A9F" w:rsidRPr="00A37EC8">
        <w:rPr>
          <w:rFonts w:ascii="Times New Roman" w:hAnsi="Times New Roman" w:cs="Times New Roman"/>
          <w:sz w:val="24"/>
          <w:szCs w:val="24"/>
        </w:rPr>
        <w:t xml:space="preserve"> size of </w:t>
      </w:r>
      <w:r w:rsidR="00717F71" w:rsidRPr="00A37EC8">
        <w:rPr>
          <w:rFonts w:ascii="Times New Roman" w:hAnsi="Times New Roman" w:cs="Times New Roman"/>
          <w:sz w:val="24"/>
          <w:szCs w:val="24"/>
        </w:rPr>
        <w:t>selected</w:t>
      </w:r>
      <w:r w:rsidR="00FC4A9F" w:rsidRPr="00A37EC8">
        <w:rPr>
          <w:rFonts w:ascii="Times New Roman" w:hAnsi="Times New Roman" w:cs="Times New Roman"/>
          <w:sz w:val="24"/>
          <w:szCs w:val="24"/>
        </w:rPr>
        <w:t xml:space="preserve"> character</w:t>
      </w:r>
      <w:r>
        <w:rPr>
          <w:rFonts w:ascii="Times New Roman" w:hAnsi="Times New Roman" w:cs="Times New Roman"/>
          <w:sz w:val="24"/>
          <w:szCs w:val="24"/>
        </w:rPr>
        <w:t>i</w:t>
      </w:r>
      <w:r w:rsidR="00FC4A9F" w:rsidRPr="00A37EC8">
        <w:rPr>
          <w:rFonts w:ascii="Times New Roman" w:hAnsi="Times New Roman" w:cs="Times New Roman"/>
          <w:sz w:val="24"/>
          <w:szCs w:val="24"/>
        </w:rPr>
        <w:t>s</w:t>
      </w:r>
      <w:r>
        <w:rPr>
          <w:rFonts w:ascii="Times New Roman" w:hAnsi="Times New Roman" w:cs="Times New Roman"/>
          <w:sz w:val="24"/>
          <w:szCs w:val="24"/>
        </w:rPr>
        <w:t>tics</w:t>
      </w:r>
      <w:r w:rsidR="00675FC2" w:rsidRPr="00A37EC8">
        <w:rPr>
          <w:rFonts w:ascii="Times New Roman" w:hAnsi="Times New Roman" w:cs="Times New Roman"/>
          <w:sz w:val="24"/>
          <w:szCs w:val="24"/>
        </w:rPr>
        <w:t xml:space="preserve"> without prior knowledge of the true stage of the specimen</w:t>
      </w:r>
      <w:r w:rsidR="00074056" w:rsidRPr="00A37EC8">
        <w:rPr>
          <w:rFonts w:ascii="Times New Roman" w:hAnsi="Times New Roman" w:cs="Times New Roman"/>
          <w:sz w:val="24"/>
          <w:szCs w:val="24"/>
        </w:rPr>
        <w:t>.</w:t>
      </w:r>
      <w:r w:rsidR="00FC4A9F" w:rsidRPr="00A37EC8">
        <w:rPr>
          <w:rFonts w:ascii="Times New Roman" w:hAnsi="Times New Roman" w:cs="Times New Roman"/>
          <w:sz w:val="24"/>
          <w:szCs w:val="24"/>
        </w:rPr>
        <w:t xml:space="preserve"> Th</w:t>
      </w:r>
      <w:r>
        <w:rPr>
          <w:rFonts w:ascii="Times New Roman" w:hAnsi="Times New Roman" w:cs="Times New Roman"/>
          <w:sz w:val="24"/>
          <w:szCs w:val="24"/>
        </w:rPr>
        <w:t xml:space="preserve">e latter approach can be </w:t>
      </w:r>
      <w:r w:rsidR="00FC4A9F" w:rsidRPr="00A37EC8">
        <w:rPr>
          <w:rFonts w:ascii="Times New Roman" w:hAnsi="Times New Roman" w:cs="Times New Roman"/>
          <w:sz w:val="24"/>
          <w:szCs w:val="24"/>
        </w:rPr>
        <w:t xml:space="preserve">problematic, because </w:t>
      </w:r>
      <w:r w:rsidR="00675FC2" w:rsidRPr="00A37EC8">
        <w:rPr>
          <w:rFonts w:ascii="Times New Roman" w:hAnsi="Times New Roman" w:cs="Times New Roman"/>
          <w:sz w:val="24"/>
          <w:szCs w:val="24"/>
        </w:rPr>
        <w:t xml:space="preserve">measured </w:t>
      </w:r>
      <w:r w:rsidR="00FC4A9F" w:rsidRPr="00A37EC8">
        <w:rPr>
          <w:rFonts w:ascii="Times New Roman" w:hAnsi="Times New Roman" w:cs="Times New Roman"/>
          <w:sz w:val="24"/>
          <w:szCs w:val="24"/>
        </w:rPr>
        <w:t>character</w:t>
      </w:r>
      <w:r>
        <w:rPr>
          <w:rFonts w:ascii="Times New Roman" w:hAnsi="Times New Roman" w:cs="Times New Roman"/>
          <w:sz w:val="24"/>
          <w:szCs w:val="24"/>
        </w:rPr>
        <w:t>i</w:t>
      </w:r>
      <w:r w:rsidR="00FC4A9F" w:rsidRPr="00A37EC8">
        <w:rPr>
          <w:rFonts w:ascii="Times New Roman" w:hAnsi="Times New Roman" w:cs="Times New Roman"/>
          <w:sz w:val="24"/>
          <w:szCs w:val="24"/>
        </w:rPr>
        <w:t>s</w:t>
      </w:r>
      <w:r>
        <w:rPr>
          <w:rFonts w:ascii="Times New Roman" w:hAnsi="Times New Roman" w:cs="Times New Roman"/>
          <w:sz w:val="24"/>
          <w:szCs w:val="24"/>
        </w:rPr>
        <w:t>tics</w:t>
      </w:r>
      <w:r w:rsidR="00FC4A9F" w:rsidRPr="00A37EC8">
        <w:rPr>
          <w:rFonts w:ascii="Times New Roman" w:hAnsi="Times New Roman" w:cs="Times New Roman"/>
          <w:sz w:val="24"/>
          <w:szCs w:val="24"/>
        </w:rPr>
        <w:t xml:space="preserve"> </w:t>
      </w:r>
      <w:r w:rsidR="00C56F70" w:rsidRPr="00A37EC8">
        <w:rPr>
          <w:rFonts w:ascii="Times New Roman" w:hAnsi="Times New Roman" w:cs="Times New Roman"/>
          <w:sz w:val="24"/>
          <w:szCs w:val="24"/>
        </w:rPr>
        <w:t>are</w:t>
      </w:r>
      <w:r w:rsidR="000B50DC" w:rsidRPr="00A37EC8">
        <w:rPr>
          <w:rFonts w:ascii="Times New Roman" w:hAnsi="Times New Roman" w:cs="Times New Roman"/>
          <w:sz w:val="24"/>
          <w:szCs w:val="24"/>
        </w:rPr>
        <w:t xml:space="preserve"> correlated, </w:t>
      </w:r>
      <w:r>
        <w:rPr>
          <w:rFonts w:ascii="Times New Roman" w:hAnsi="Times New Roman" w:cs="Times New Roman"/>
          <w:sz w:val="24"/>
          <w:szCs w:val="24"/>
        </w:rPr>
        <w:t xml:space="preserve">and </w:t>
      </w:r>
      <w:r w:rsidR="000B50DC" w:rsidRPr="00A37EC8">
        <w:rPr>
          <w:rFonts w:ascii="Times New Roman" w:hAnsi="Times New Roman" w:cs="Times New Roman"/>
          <w:sz w:val="24"/>
          <w:szCs w:val="24"/>
        </w:rPr>
        <w:t xml:space="preserve">therefore </w:t>
      </w:r>
      <w:r>
        <w:rPr>
          <w:rFonts w:ascii="Times New Roman" w:hAnsi="Times New Roman" w:cs="Times New Roman"/>
          <w:sz w:val="24"/>
          <w:szCs w:val="24"/>
        </w:rPr>
        <w:t>larger</w:t>
      </w:r>
      <w:r w:rsidRPr="00A37EC8">
        <w:rPr>
          <w:rFonts w:ascii="Times New Roman" w:hAnsi="Times New Roman" w:cs="Times New Roman"/>
          <w:sz w:val="24"/>
          <w:szCs w:val="24"/>
        </w:rPr>
        <w:t xml:space="preserve"> </w:t>
      </w:r>
      <w:r w:rsidR="008C227D" w:rsidRPr="00A37EC8">
        <w:rPr>
          <w:rFonts w:ascii="Times New Roman" w:hAnsi="Times New Roman" w:cs="Times New Roman"/>
          <w:sz w:val="24"/>
          <w:szCs w:val="24"/>
        </w:rPr>
        <w:t xml:space="preserve">larvae could be </w:t>
      </w:r>
      <w:r w:rsidR="00AB551B" w:rsidRPr="00A37EC8">
        <w:rPr>
          <w:rFonts w:ascii="Times New Roman" w:hAnsi="Times New Roman" w:cs="Times New Roman"/>
          <w:sz w:val="24"/>
          <w:szCs w:val="24"/>
        </w:rPr>
        <w:t>misidentified as</w:t>
      </w:r>
      <w:r w:rsidR="008C227D" w:rsidRPr="00A37EC8">
        <w:rPr>
          <w:rFonts w:ascii="Times New Roman" w:hAnsi="Times New Roman" w:cs="Times New Roman"/>
          <w:sz w:val="24"/>
          <w:szCs w:val="24"/>
        </w:rPr>
        <w:t xml:space="preserve"> </w:t>
      </w:r>
      <w:r>
        <w:rPr>
          <w:rFonts w:ascii="Times New Roman" w:hAnsi="Times New Roman" w:cs="Times New Roman"/>
          <w:sz w:val="24"/>
          <w:szCs w:val="24"/>
        </w:rPr>
        <w:t>a late</w:t>
      </w:r>
      <w:r w:rsidRPr="00A37EC8">
        <w:rPr>
          <w:rFonts w:ascii="Times New Roman" w:hAnsi="Times New Roman" w:cs="Times New Roman"/>
          <w:sz w:val="24"/>
          <w:szCs w:val="24"/>
        </w:rPr>
        <w:t xml:space="preserve">r </w:t>
      </w:r>
      <w:r w:rsidR="00AB551B" w:rsidRPr="00A37EC8">
        <w:rPr>
          <w:rFonts w:ascii="Times New Roman" w:hAnsi="Times New Roman" w:cs="Times New Roman"/>
          <w:sz w:val="24"/>
          <w:szCs w:val="24"/>
        </w:rPr>
        <w:t xml:space="preserve">instar. </w:t>
      </w:r>
      <w:r w:rsidR="00DC18F8" w:rsidRPr="00A37EC8">
        <w:rPr>
          <w:rFonts w:ascii="Times New Roman" w:hAnsi="Times New Roman" w:cs="Times New Roman"/>
          <w:sz w:val="24"/>
          <w:szCs w:val="24"/>
        </w:rPr>
        <w:t xml:space="preserve">This bias would </w:t>
      </w:r>
      <w:r w:rsidR="00513D92" w:rsidRPr="00A37EC8">
        <w:rPr>
          <w:rFonts w:ascii="Times New Roman" w:hAnsi="Times New Roman" w:cs="Times New Roman"/>
          <w:sz w:val="24"/>
          <w:szCs w:val="24"/>
        </w:rPr>
        <w:t xml:space="preserve">probably </w:t>
      </w:r>
      <w:r w:rsidR="00DC18F8" w:rsidRPr="00A37EC8">
        <w:rPr>
          <w:rFonts w:ascii="Times New Roman" w:hAnsi="Times New Roman" w:cs="Times New Roman"/>
          <w:sz w:val="24"/>
          <w:szCs w:val="24"/>
        </w:rPr>
        <w:t xml:space="preserve">not affect the obtained mean values, but it would give </w:t>
      </w:r>
      <w:r w:rsidR="00826369" w:rsidRPr="00A37EC8">
        <w:rPr>
          <w:rFonts w:ascii="Times New Roman" w:hAnsi="Times New Roman" w:cs="Times New Roman"/>
          <w:sz w:val="24"/>
          <w:szCs w:val="24"/>
        </w:rPr>
        <w:t xml:space="preserve">a </w:t>
      </w:r>
      <w:r w:rsidR="00427868" w:rsidRPr="00A37EC8">
        <w:rPr>
          <w:rFonts w:ascii="Times New Roman" w:hAnsi="Times New Roman" w:cs="Times New Roman"/>
          <w:sz w:val="24"/>
          <w:szCs w:val="24"/>
        </w:rPr>
        <w:t xml:space="preserve">distorted picture </w:t>
      </w:r>
      <w:r w:rsidR="00826369" w:rsidRPr="00A37EC8">
        <w:rPr>
          <w:rFonts w:ascii="Times New Roman" w:hAnsi="Times New Roman" w:cs="Times New Roman"/>
          <w:sz w:val="24"/>
          <w:szCs w:val="24"/>
        </w:rPr>
        <w:t xml:space="preserve">of </w:t>
      </w:r>
      <w:r w:rsidR="00427868" w:rsidRPr="00A37EC8">
        <w:rPr>
          <w:rFonts w:ascii="Times New Roman" w:hAnsi="Times New Roman" w:cs="Times New Roman"/>
          <w:sz w:val="24"/>
          <w:szCs w:val="24"/>
        </w:rPr>
        <w:t>variation</w:t>
      </w:r>
      <w:r w:rsidR="00BE447B">
        <w:rPr>
          <w:rFonts w:ascii="Times New Roman" w:hAnsi="Times New Roman" w:cs="Times New Roman"/>
          <w:sz w:val="24"/>
          <w:szCs w:val="24"/>
        </w:rPr>
        <w:t xml:space="preserve"> and ultimately </w:t>
      </w:r>
      <w:r w:rsidR="000D24B9">
        <w:rPr>
          <w:rFonts w:ascii="Times New Roman" w:hAnsi="Times New Roman" w:cs="Times New Roman"/>
          <w:sz w:val="24"/>
          <w:szCs w:val="24"/>
        </w:rPr>
        <w:t xml:space="preserve">give </w:t>
      </w:r>
      <w:r w:rsidR="006606EE">
        <w:rPr>
          <w:rFonts w:ascii="Times New Roman" w:hAnsi="Times New Roman" w:cs="Times New Roman"/>
          <w:sz w:val="24"/>
          <w:szCs w:val="24"/>
        </w:rPr>
        <w:t>false confidence in determination</w:t>
      </w:r>
      <w:r w:rsidR="000D24B9">
        <w:rPr>
          <w:rFonts w:ascii="Times New Roman" w:hAnsi="Times New Roman" w:cs="Times New Roman"/>
          <w:sz w:val="24"/>
          <w:szCs w:val="24"/>
        </w:rPr>
        <w:t>s</w:t>
      </w:r>
      <w:r w:rsidR="00427868" w:rsidRPr="00A37EC8">
        <w:rPr>
          <w:rFonts w:ascii="Times New Roman" w:hAnsi="Times New Roman" w:cs="Times New Roman"/>
          <w:sz w:val="24"/>
          <w:szCs w:val="24"/>
        </w:rPr>
        <w:t xml:space="preserve">. </w:t>
      </w:r>
    </w:p>
    <w:p w14:paraId="50FFA986" w14:textId="287891F5" w:rsidR="00840C62" w:rsidRPr="00A37EC8" w:rsidRDefault="008A79E1">
      <w:pPr>
        <w:rPr>
          <w:rFonts w:ascii="Times New Roman" w:hAnsi="Times New Roman" w:cs="Times New Roman"/>
          <w:sz w:val="24"/>
          <w:szCs w:val="24"/>
        </w:rPr>
      </w:pPr>
      <w:r>
        <w:rPr>
          <w:rFonts w:ascii="Times New Roman" w:hAnsi="Times New Roman" w:cs="Times New Roman"/>
          <w:sz w:val="24"/>
          <w:szCs w:val="24"/>
        </w:rPr>
        <w:t>The data demonstrated that</w:t>
      </w:r>
      <w:r w:rsidR="00982FB0" w:rsidRPr="00A37EC8">
        <w:rPr>
          <w:rFonts w:ascii="Times New Roman" w:hAnsi="Times New Roman" w:cs="Times New Roman"/>
          <w:sz w:val="24"/>
          <w:szCs w:val="24"/>
        </w:rPr>
        <w:t xml:space="preserve"> instars have some overlap in the head width</w:t>
      </w:r>
      <w:r w:rsidR="00A95ABB" w:rsidRPr="00A37EC8">
        <w:rPr>
          <w:rFonts w:ascii="Times New Roman" w:hAnsi="Times New Roman" w:cs="Times New Roman"/>
          <w:sz w:val="24"/>
          <w:szCs w:val="24"/>
        </w:rPr>
        <w:t>s</w:t>
      </w:r>
      <w:r>
        <w:rPr>
          <w:rFonts w:ascii="Times New Roman" w:hAnsi="Times New Roman" w:cs="Times New Roman"/>
          <w:sz w:val="24"/>
          <w:szCs w:val="24"/>
        </w:rPr>
        <w:t>,</w:t>
      </w:r>
      <w:r w:rsidR="00982FB0" w:rsidRPr="00A37EC8">
        <w:rPr>
          <w:rFonts w:ascii="Times New Roman" w:hAnsi="Times New Roman" w:cs="Times New Roman"/>
          <w:sz w:val="24"/>
          <w:szCs w:val="24"/>
        </w:rPr>
        <w:t xml:space="preserve"> especially true for the first and second instar. </w:t>
      </w:r>
      <w:r>
        <w:rPr>
          <w:rFonts w:ascii="Times New Roman" w:hAnsi="Times New Roman" w:cs="Times New Roman"/>
          <w:sz w:val="24"/>
          <w:szCs w:val="24"/>
        </w:rPr>
        <w:t>A</w:t>
      </w:r>
      <w:r w:rsidR="00826369" w:rsidRPr="00A37EC8">
        <w:rPr>
          <w:rFonts w:ascii="Times New Roman" w:hAnsi="Times New Roman" w:cs="Times New Roman"/>
          <w:sz w:val="24"/>
          <w:szCs w:val="24"/>
        </w:rPr>
        <w:t xml:space="preserve"> f</w:t>
      </w:r>
      <w:r w:rsidR="00C871F8" w:rsidRPr="00A37EC8">
        <w:rPr>
          <w:rFonts w:ascii="Times New Roman" w:hAnsi="Times New Roman" w:cs="Times New Roman"/>
          <w:sz w:val="24"/>
          <w:szCs w:val="24"/>
        </w:rPr>
        <w:t>irst instar larva has only primary setae on its body</w:t>
      </w:r>
      <w:r w:rsidR="003911B9">
        <w:rPr>
          <w:rFonts w:ascii="Times New Roman" w:hAnsi="Times New Roman" w:cs="Times New Roman"/>
          <w:sz w:val="24"/>
          <w:szCs w:val="24"/>
        </w:rPr>
        <w:t xml:space="preserve"> and </w:t>
      </w:r>
      <w:r>
        <w:rPr>
          <w:rFonts w:ascii="Times New Roman" w:hAnsi="Times New Roman" w:cs="Times New Roman"/>
          <w:sz w:val="24"/>
          <w:szCs w:val="24"/>
        </w:rPr>
        <w:t xml:space="preserve">the </w:t>
      </w:r>
      <w:r w:rsidR="003911B9">
        <w:rPr>
          <w:rFonts w:ascii="Times New Roman" w:hAnsi="Times New Roman" w:cs="Times New Roman"/>
          <w:sz w:val="24"/>
          <w:szCs w:val="24"/>
        </w:rPr>
        <w:t xml:space="preserve">head is </w:t>
      </w:r>
      <w:r w:rsidR="00FF7D7F">
        <w:rPr>
          <w:rFonts w:ascii="Times New Roman" w:hAnsi="Times New Roman" w:cs="Times New Roman"/>
          <w:sz w:val="24"/>
          <w:szCs w:val="24"/>
        </w:rPr>
        <w:t xml:space="preserve">without any </w:t>
      </w:r>
      <w:r w:rsidR="007F1BD0">
        <w:rPr>
          <w:rFonts w:ascii="Times New Roman" w:hAnsi="Times New Roman" w:cs="Times New Roman"/>
          <w:sz w:val="24"/>
          <w:szCs w:val="24"/>
        </w:rPr>
        <w:t xml:space="preserve">colored </w:t>
      </w:r>
      <w:r w:rsidR="00FF7D7F">
        <w:rPr>
          <w:rFonts w:ascii="Times New Roman" w:hAnsi="Times New Roman" w:cs="Times New Roman"/>
          <w:sz w:val="24"/>
          <w:szCs w:val="24"/>
        </w:rPr>
        <w:t>spots</w:t>
      </w:r>
      <w:r w:rsidR="00C871F8" w:rsidRPr="00A37EC8">
        <w:rPr>
          <w:rFonts w:ascii="Times New Roman" w:hAnsi="Times New Roman" w:cs="Times New Roman"/>
          <w:sz w:val="24"/>
          <w:szCs w:val="24"/>
        </w:rPr>
        <w:t>, but</w:t>
      </w:r>
      <w:r w:rsidR="00982FB0" w:rsidRPr="00A37EC8">
        <w:rPr>
          <w:rFonts w:ascii="Times New Roman" w:hAnsi="Times New Roman" w:cs="Times New Roman"/>
          <w:sz w:val="24"/>
          <w:szCs w:val="24"/>
        </w:rPr>
        <w:t xml:space="preserve"> </w:t>
      </w:r>
      <w:r w:rsidR="00C871F8" w:rsidRPr="00A37EC8">
        <w:rPr>
          <w:rFonts w:ascii="Times New Roman" w:hAnsi="Times New Roman" w:cs="Times New Roman"/>
          <w:sz w:val="24"/>
          <w:szCs w:val="24"/>
        </w:rPr>
        <w:t>after molt</w:t>
      </w:r>
      <w:r w:rsidR="00826369" w:rsidRPr="00A37EC8">
        <w:rPr>
          <w:rFonts w:ascii="Times New Roman" w:hAnsi="Times New Roman" w:cs="Times New Roman"/>
          <w:sz w:val="24"/>
          <w:szCs w:val="24"/>
        </w:rPr>
        <w:t>ing</w:t>
      </w:r>
      <w:r w:rsidR="00C871F8" w:rsidRPr="00A37EC8">
        <w:rPr>
          <w:rFonts w:ascii="Times New Roman" w:hAnsi="Times New Roman" w:cs="Times New Roman"/>
          <w:sz w:val="24"/>
          <w:szCs w:val="24"/>
        </w:rPr>
        <w:t xml:space="preserve"> to the </w:t>
      </w:r>
      <w:r w:rsidR="00982FB0" w:rsidRPr="00A37EC8">
        <w:rPr>
          <w:rFonts w:ascii="Times New Roman" w:hAnsi="Times New Roman" w:cs="Times New Roman"/>
          <w:sz w:val="24"/>
          <w:szCs w:val="24"/>
        </w:rPr>
        <w:t xml:space="preserve">second </w:t>
      </w:r>
      <w:r w:rsidR="00C871F8" w:rsidRPr="00A37EC8">
        <w:rPr>
          <w:rFonts w:ascii="Times New Roman" w:hAnsi="Times New Roman" w:cs="Times New Roman"/>
          <w:sz w:val="24"/>
          <w:szCs w:val="24"/>
        </w:rPr>
        <w:t>instar</w:t>
      </w:r>
      <w:r>
        <w:rPr>
          <w:rFonts w:ascii="Times New Roman" w:hAnsi="Times New Roman" w:cs="Times New Roman"/>
          <w:sz w:val="24"/>
          <w:szCs w:val="24"/>
        </w:rPr>
        <w:t>,</w:t>
      </w:r>
      <w:r w:rsidR="00C871F8" w:rsidRPr="00A37EC8">
        <w:rPr>
          <w:rFonts w:ascii="Times New Roman" w:hAnsi="Times New Roman" w:cs="Times New Roman"/>
          <w:sz w:val="24"/>
          <w:szCs w:val="24"/>
        </w:rPr>
        <w:t xml:space="preserve"> a secondary set of setae</w:t>
      </w:r>
      <w:r w:rsidR="005154D3" w:rsidRPr="00A37EC8">
        <w:rPr>
          <w:rFonts w:ascii="Times New Roman" w:hAnsi="Times New Roman" w:cs="Times New Roman"/>
          <w:sz w:val="24"/>
          <w:szCs w:val="24"/>
        </w:rPr>
        <w:t xml:space="preserve"> </w:t>
      </w:r>
      <w:r w:rsidR="00C871F8" w:rsidRPr="00A37EC8">
        <w:rPr>
          <w:rFonts w:ascii="Times New Roman" w:hAnsi="Times New Roman" w:cs="Times New Roman"/>
          <w:sz w:val="24"/>
          <w:szCs w:val="24"/>
        </w:rPr>
        <w:t xml:space="preserve">will emerge </w:t>
      </w:r>
      <w:r w:rsidR="005154D3" w:rsidRPr="00A37EC8">
        <w:rPr>
          <w:rFonts w:ascii="Times New Roman" w:hAnsi="Times New Roman" w:cs="Times New Roman"/>
          <w:sz w:val="24"/>
          <w:szCs w:val="24"/>
        </w:rPr>
        <w:t>a</w:t>
      </w:r>
      <w:r w:rsidR="00C871F8" w:rsidRPr="00A37EC8">
        <w:rPr>
          <w:rFonts w:ascii="Times New Roman" w:hAnsi="Times New Roman" w:cs="Times New Roman"/>
          <w:sz w:val="24"/>
          <w:szCs w:val="24"/>
        </w:rPr>
        <w:t xml:space="preserve">nd </w:t>
      </w:r>
      <w:r>
        <w:rPr>
          <w:rFonts w:ascii="Times New Roman" w:hAnsi="Times New Roman" w:cs="Times New Roman"/>
          <w:sz w:val="24"/>
          <w:szCs w:val="24"/>
        </w:rPr>
        <w:t xml:space="preserve">a </w:t>
      </w:r>
      <w:r w:rsidR="003911B9">
        <w:rPr>
          <w:rFonts w:ascii="Times New Roman" w:hAnsi="Times New Roman" w:cs="Times New Roman"/>
          <w:sz w:val="24"/>
          <w:szCs w:val="24"/>
        </w:rPr>
        <w:t>brown spot will appear</w:t>
      </w:r>
      <w:r w:rsidR="007F1BD0">
        <w:rPr>
          <w:rFonts w:ascii="Times New Roman" w:hAnsi="Times New Roman" w:cs="Times New Roman"/>
          <w:sz w:val="24"/>
          <w:szCs w:val="24"/>
        </w:rPr>
        <w:t xml:space="preserve"> on the head</w:t>
      </w:r>
      <w:r w:rsidR="00FF7D7F">
        <w:rPr>
          <w:rFonts w:ascii="Times New Roman" w:hAnsi="Times New Roman" w:cs="Times New Roman"/>
          <w:sz w:val="24"/>
          <w:szCs w:val="24"/>
        </w:rPr>
        <w:t xml:space="preserve"> (light brown and not fully defined) </w:t>
      </w:r>
      <w:r w:rsidR="00F15E91">
        <w:rPr>
          <w:rFonts w:ascii="Times New Roman" w:hAnsi="Times New Roman" w:cs="Times New Roman"/>
          <w:sz w:val="24"/>
          <w:szCs w:val="24"/>
        </w:rPr>
        <w:t xml:space="preserve">(Kilian &amp; </w:t>
      </w:r>
      <w:r w:rsidR="00F15E91" w:rsidRPr="00A37EC8">
        <w:rPr>
          <w:rFonts w:ascii="Times New Roman" w:hAnsi="Times New Roman" w:cs="Times New Roman"/>
          <w:noProof/>
          <w:sz w:val="24"/>
          <w:szCs w:val="24"/>
        </w:rPr>
        <w:t>Mądra, 2015</w:t>
      </w:r>
      <w:r w:rsidR="00F15E91">
        <w:rPr>
          <w:rFonts w:ascii="Times New Roman" w:hAnsi="Times New Roman" w:cs="Times New Roman"/>
          <w:noProof/>
          <w:sz w:val="24"/>
          <w:szCs w:val="24"/>
        </w:rPr>
        <w:t>)</w:t>
      </w:r>
      <w:r w:rsidR="003911B9">
        <w:rPr>
          <w:rFonts w:ascii="Times New Roman" w:hAnsi="Times New Roman" w:cs="Times New Roman"/>
          <w:sz w:val="24"/>
          <w:szCs w:val="24"/>
        </w:rPr>
        <w:t xml:space="preserve">. </w:t>
      </w:r>
      <w:r w:rsidR="00FF7D7F">
        <w:rPr>
          <w:rFonts w:ascii="Times New Roman" w:hAnsi="Times New Roman" w:cs="Times New Roman"/>
          <w:sz w:val="24"/>
          <w:szCs w:val="24"/>
        </w:rPr>
        <w:t xml:space="preserve">Setae </w:t>
      </w:r>
      <w:r w:rsidR="00C871F8" w:rsidRPr="00A37EC8">
        <w:rPr>
          <w:rFonts w:ascii="Times New Roman" w:hAnsi="Times New Roman" w:cs="Times New Roman"/>
          <w:sz w:val="24"/>
          <w:szCs w:val="24"/>
        </w:rPr>
        <w:t xml:space="preserve">are </w:t>
      </w:r>
      <w:r w:rsidR="00826369" w:rsidRPr="00A37EC8">
        <w:rPr>
          <w:rFonts w:ascii="Times New Roman" w:hAnsi="Times New Roman" w:cs="Times New Roman"/>
          <w:sz w:val="24"/>
          <w:szCs w:val="24"/>
        </w:rPr>
        <w:t xml:space="preserve">also </w:t>
      </w:r>
      <w:r w:rsidR="00C871F8" w:rsidRPr="00A37EC8">
        <w:rPr>
          <w:rFonts w:ascii="Times New Roman" w:hAnsi="Times New Roman" w:cs="Times New Roman"/>
          <w:sz w:val="24"/>
          <w:szCs w:val="24"/>
        </w:rPr>
        <w:t xml:space="preserve">present </w:t>
      </w:r>
      <w:r w:rsidR="007F1BD0">
        <w:rPr>
          <w:rFonts w:ascii="Times New Roman" w:hAnsi="Times New Roman" w:cs="Times New Roman"/>
          <w:sz w:val="24"/>
          <w:szCs w:val="24"/>
        </w:rPr>
        <w:t>without any change</w:t>
      </w:r>
      <w:r w:rsidR="007F1BD0" w:rsidRPr="00A37EC8">
        <w:rPr>
          <w:rFonts w:ascii="Times New Roman" w:hAnsi="Times New Roman" w:cs="Times New Roman"/>
          <w:sz w:val="24"/>
          <w:szCs w:val="24"/>
        </w:rPr>
        <w:t xml:space="preserve"> </w:t>
      </w:r>
      <w:r w:rsidR="00927970" w:rsidRPr="00A37EC8">
        <w:rPr>
          <w:rFonts w:ascii="Times New Roman" w:hAnsi="Times New Roman" w:cs="Times New Roman"/>
          <w:sz w:val="24"/>
          <w:szCs w:val="24"/>
        </w:rPr>
        <w:t>on</w:t>
      </w:r>
      <w:r w:rsidR="00C871F8" w:rsidRPr="00A37EC8">
        <w:rPr>
          <w:rFonts w:ascii="Times New Roman" w:hAnsi="Times New Roman" w:cs="Times New Roman"/>
          <w:sz w:val="24"/>
          <w:szCs w:val="24"/>
        </w:rPr>
        <w:t xml:space="preserve"> the third instar</w:t>
      </w:r>
      <w:r w:rsidR="00927970" w:rsidRPr="00A37EC8">
        <w:rPr>
          <w:rFonts w:ascii="Times New Roman" w:hAnsi="Times New Roman" w:cs="Times New Roman"/>
          <w:sz w:val="24"/>
          <w:szCs w:val="24"/>
        </w:rPr>
        <w:t xml:space="preserve"> larvae</w:t>
      </w:r>
      <w:r w:rsidR="00FF7D7F">
        <w:rPr>
          <w:rFonts w:ascii="Times New Roman" w:hAnsi="Times New Roman" w:cs="Times New Roman"/>
          <w:sz w:val="24"/>
          <w:szCs w:val="24"/>
        </w:rPr>
        <w:t>, but the brown spot is much darker with sharp and well defined edge</w:t>
      </w:r>
      <w:r w:rsidR="007F1BD0">
        <w:rPr>
          <w:rFonts w:ascii="Times New Roman" w:hAnsi="Times New Roman" w:cs="Times New Roman"/>
          <w:sz w:val="24"/>
          <w:szCs w:val="24"/>
        </w:rPr>
        <w:t xml:space="preserve"> (Kilian &amp; </w:t>
      </w:r>
      <w:r w:rsidR="007F1BD0" w:rsidRPr="00A37EC8">
        <w:rPr>
          <w:rFonts w:ascii="Times New Roman" w:hAnsi="Times New Roman" w:cs="Times New Roman"/>
          <w:noProof/>
          <w:sz w:val="24"/>
          <w:szCs w:val="24"/>
        </w:rPr>
        <w:t>Mądra, 2015</w:t>
      </w:r>
      <w:r w:rsidR="007F1BD0">
        <w:rPr>
          <w:rFonts w:ascii="Times New Roman" w:hAnsi="Times New Roman" w:cs="Times New Roman"/>
          <w:noProof/>
          <w:sz w:val="24"/>
          <w:szCs w:val="24"/>
        </w:rPr>
        <w:t>)</w:t>
      </w:r>
      <w:r w:rsidR="00C871F8" w:rsidRPr="00A37EC8">
        <w:rPr>
          <w:rFonts w:ascii="Times New Roman" w:hAnsi="Times New Roman" w:cs="Times New Roman"/>
          <w:sz w:val="24"/>
          <w:szCs w:val="24"/>
        </w:rPr>
        <w:t xml:space="preserve">. </w:t>
      </w:r>
      <w:r w:rsidR="00927970" w:rsidRPr="00A37EC8">
        <w:rPr>
          <w:rFonts w:ascii="Times New Roman" w:hAnsi="Times New Roman" w:cs="Times New Roman"/>
          <w:sz w:val="24"/>
          <w:szCs w:val="24"/>
        </w:rPr>
        <w:t xml:space="preserve">Thus </w:t>
      </w:r>
      <w:r w:rsidR="00702B25" w:rsidRPr="00A37EC8">
        <w:rPr>
          <w:rFonts w:ascii="Times New Roman" w:hAnsi="Times New Roman" w:cs="Times New Roman"/>
          <w:sz w:val="24"/>
          <w:szCs w:val="24"/>
        </w:rPr>
        <w:t>chaetotaxy</w:t>
      </w:r>
      <w:r w:rsidR="00927970" w:rsidRPr="00A37EC8">
        <w:rPr>
          <w:rFonts w:ascii="Times New Roman" w:hAnsi="Times New Roman" w:cs="Times New Roman"/>
          <w:sz w:val="24"/>
          <w:szCs w:val="24"/>
        </w:rPr>
        <w:t xml:space="preserve"> </w:t>
      </w:r>
      <w:r w:rsidR="003911B9">
        <w:rPr>
          <w:rFonts w:ascii="Times New Roman" w:hAnsi="Times New Roman" w:cs="Times New Roman"/>
          <w:sz w:val="24"/>
          <w:szCs w:val="24"/>
        </w:rPr>
        <w:t xml:space="preserve">and pigmentation of the head </w:t>
      </w:r>
      <w:r w:rsidR="00927970" w:rsidRPr="00A37EC8">
        <w:rPr>
          <w:rFonts w:ascii="Times New Roman" w:hAnsi="Times New Roman" w:cs="Times New Roman"/>
          <w:sz w:val="24"/>
          <w:szCs w:val="24"/>
        </w:rPr>
        <w:t>can be used f</w:t>
      </w:r>
      <w:r w:rsidR="00C871F8" w:rsidRPr="00A37EC8">
        <w:rPr>
          <w:rFonts w:ascii="Times New Roman" w:hAnsi="Times New Roman" w:cs="Times New Roman"/>
          <w:sz w:val="24"/>
          <w:szCs w:val="24"/>
        </w:rPr>
        <w:t xml:space="preserve">or the discrimination of the first and second instar larvae. </w:t>
      </w:r>
      <w:r>
        <w:rPr>
          <w:rFonts w:ascii="Times New Roman" w:hAnsi="Times New Roman" w:cs="Times New Roman"/>
          <w:sz w:val="24"/>
          <w:szCs w:val="24"/>
        </w:rPr>
        <w:t>The data provide</w:t>
      </w:r>
      <w:r w:rsidR="00762B18" w:rsidRPr="00A37EC8">
        <w:rPr>
          <w:rFonts w:ascii="Times New Roman" w:hAnsi="Times New Roman" w:cs="Times New Roman"/>
          <w:sz w:val="24"/>
          <w:szCs w:val="24"/>
        </w:rPr>
        <w:t xml:space="preserve"> developmental parameters for </w:t>
      </w:r>
      <w:r w:rsidR="00762B18" w:rsidRPr="00A37EC8">
        <w:rPr>
          <w:rFonts w:ascii="Times New Roman" w:hAnsi="Times New Roman" w:cs="Times New Roman"/>
          <w:i/>
          <w:sz w:val="24"/>
          <w:szCs w:val="24"/>
        </w:rPr>
        <w:t>S</w:t>
      </w:r>
      <w:r>
        <w:rPr>
          <w:rFonts w:ascii="Times New Roman" w:hAnsi="Times New Roman" w:cs="Times New Roman"/>
          <w:i/>
          <w:sz w:val="24"/>
          <w:szCs w:val="24"/>
        </w:rPr>
        <w:t>.</w:t>
      </w:r>
      <w:r w:rsidR="00762B18" w:rsidRPr="00A37EC8">
        <w:rPr>
          <w:rFonts w:ascii="Times New Roman" w:hAnsi="Times New Roman" w:cs="Times New Roman"/>
          <w:sz w:val="24"/>
          <w:szCs w:val="24"/>
        </w:rPr>
        <w:t xml:space="preserve"> </w:t>
      </w:r>
      <w:r w:rsidR="00762B18" w:rsidRPr="00A37EC8">
        <w:rPr>
          <w:rFonts w:ascii="Times New Roman" w:hAnsi="Times New Roman" w:cs="Times New Roman"/>
          <w:i/>
          <w:sz w:val="24"/>
          <w:szCs w:val="24"/>
        </w:rPr>
        <w:t>watsoni</w:t>
      </w:r>
      <w:r w:rsidR="00762B18" w:rsidRPr="00A37EC8">
        <w:rPr>
          <w:rFonts w:ascii="Times New Roman" w:hAnsi="Times New Roman" w:cs="Times New Roman"/>
          <w:sz w:val="24"/>
          <w:szCs w:val="24"/>
        </w:rPr>
        <w:t xml:space="preserve"> together with </w:t>
      </w:r>
      <w:r>
        <w:rPr>
          <w:rFonts w:ascii="Times New Roman" w:hAnsi="Times New Roman" w:cs="Times New Roman"/>
          <w:sz w:val="24"/>
          <w:szCs w:val="24"/>
        </w:rPr>
        <w:t>a</w:t>
      </w:r>
      <w:r w:rsidRPr="00A37EC8">
        <w:rPr>
          <w:rFonts w:ascii="Times New Roman" w:hAnsi="Times New Roman" w:cs="Times New Roman"/>
          <w:sz w:val="24"/>
          <w:szCs w:val="24"/>
        </w:rPr>
        <w:t xml:space="preserve"> </w:t>
      </w:r>
      <w:r w:rsidR="00762B18" w:rsidRPr="00A37EC8">
        <w:rPr>
          <w:rFonts w:ascii="Times New Roman" w:hAnsi="Times New Roman" w:cs="Times New Roman"/>
          <w:sz w:val="24"/>
          <w:szCs w:val="24"/>
        </w:rPr>
        <w:t xml:space="preserve">new </w:t>
      </w:r>
      <w:r w:rsidR="00031059" w:rsidRPr="00A37EC8">
        <w:rPr>
          <w:rFonts w:ascii="Times New Roman" w:hAnsi="Times New Roman" w:cs="Times New Roman"/>
          <w:sz w:val="24"/>
          <w:szCs w:val="24"/>
        </w:rPr>
        <w:t xml:space="preserve">and reliable </w:t>
      </w:r>
      <w:r w:rsidR="00762B18" w:rsidRPr="00A37EC8">
        <w:rPr>
          <w:rFonts w:ascii="Times New Roman" w:hAnsi="Times New Roman" w:cs="Times New Roman"/>
          <w:sz w:val="24"/>
          <w:szCs w:val="24"/>
        </w:rPr>
        <w:t>character</w:t>
      </w:r>
      <w:r>
        <w:rPr>
          <w:rFonts w:ascii="Times New Roman" w:hAnsi="Times New Roman" w:cs="Times New Roman"/>
          <w:sz w:val="24"/>
          <w:szCs w:val="24"/>
        </w:rPr>
        <w:t>istic</w:t>
      </w:r>
      <w:r w:rsidR="00762B18" w:rsidRPr="00A37EC8">
        <w:rPr>
          <w:rFonts w:ascii="Times New Roman" w:hAnsi="Times New Roman" w:cs="Times New Roman"/>
          <w:sz w:val="24"/>
          <w:szCs w:val="24"/>
        </w:rPr>
        <w:t xml:space="preserve"> for instar determination. </w:t>
      </w:r>
      <w:r w:rsidR="007818F5" w:rsidRPr="00A37EC8">
        <w:rPr>
          <w:rFonts w:ascii="Times New Roman" w:hAnsi="Times New Roman" w:cs="Times New Roman"/>
          <w:sz w:val="24"/>
          <w:szCs w:val="24"/>
        </w:rPr>
        <w:t xml:space="preserve">This species is so far the smallest necrophagous </w:t>
      </w:r>
      <w:r w:rsidR="007818F5" w:rsidRPr="00A37EC8">
        <w:rPr>
          <w:rFonts w:ascii="Times New Roman" w:hAnsi="Times New Roman" w:cs="Times New Roman"/>
          <w:sz w:val="24"/>
          <w:szCs w:val="24"/>
        </w:rPr>
        <w:lastRenderedPageBreak/>
        <w:t xml:space="preserve">beetle with </w:t>
      </w:r>
      <w:r w:rsidR="00826369" w:rsidRPr="00A37EC8">
        <w:rPr>
          <w:rFonts w:ascii="Times New Roman" w:hAnsi="Times New Roman" w:cs="Times New Roman"/>
          <w:sz w:val="24"/>
          <w:szCs w:val="24"/>
        </w:rPr>
        <w:t xml:space="preserve">a </w:t>
      </w:r>
      <w:r w:rsidR="007818F5" w:rsidRPr="00A37EC8">
        <w:rPr>
          <w:rFonts w:ascii="Times New Roman" w:hAnsi="Times New Roman" w:cs="Times New Roman"/>
          <w:sz w:val="24"/>
          <w:szCs w:val="24"/>
        </w:rPr>
        <w:t xml:space="preserve">known thermal summation model. </w:t>
      </w:r>
      <w:r w:rsidR="00762B18" w:rsidRPr="00A37EC8">
        <w:rPr>
          <w:rFonts w:ascii="Times New Roman" w:hAnsi="Times New Roman" w:cs="Times New Roman"/>
          <w:sz w:val="24"/>
          <w:szCs w:val="24"/>
        </w:rPr>
        <w:t>The devel</w:t>
      </w:r>
      <w:r w:rsidR="00031059" w:rsidRPr="00A37EC8">
        <w:rPr>
          <w:rFonts w:ascii="Times New Roman" w:hAnsi="Times New Roman" w:cs="Times New Roman"/>
          <w:sz w:val="24"/>
          <w:szCs w:val="24"/>
        </w:rPr>
        <w:t>opmental characteristics provided in this study</w:t>
      </w:r>
      <w:r w:rsidR="00762B18" w:rsidRPr="00A37EC8">
        <w:rPr>
          <w:rFonts w:ascii="Times New Roman" w:hAnsi="Times New Roman" w:cs="Times New Roman"/>
          <w:sz w:val="24"/>
          <w:szCs w:val="24"/>
        </w:rPr>
        <w:t xml:space="preserve"> will help to </w:t>
      </w:r>
      <w:r>
        <w:rPr>
          <w:rFonts w:ascii="Times New Roman" w:hAnsi="Times New Roman" w:cs="Times New Roman"/>
          <w:sz w:val="24"/>
          <w:szCs w:val="24"/>
        </w:rPr>
        <w:t xml:space="preserve">more accurately </w:t>
      </w:r>
      <w:r w:rsidR="00762B18" w:rsidRPr="00A37EC8">
        <w:rPr>
          <w:rFonts w:ascii="Times New Roman" w:hAnsi="Times New Roman" w:cs="Times New Roman"/>
          <w:sz w:val="24"/>
          <w:szCs w:val="24"/>
        </w:rPr>
        <w:t xml:space="preserve">estimate </w:t>
      </w:r>
      <w:r w:rsidR="000C4B08" w:rsidRPr="00A37EC8">
        <w:rPr>
          <w:rFonts w:ascii="Times New Roman" w:hAnsi="Times New Roman" w:cs="Times New Roman"/>
          <w:sz w:val="24"/>
          <w:szCs w:val="24"/>
        </w:rPr>
        <w:t xml:space="preserve">the </w:t>
      </w:r>
      <w:r w:rsidR="00762B18" w:rsidRPr="00A37EC8">
        <w:rPr>
          <w:rFonts w:ascii="Times New Roman" w:hAnsi="Times New Roman" w:cs="Times New Roman"/>
          <w:sz w:val="24"/>
          <w:szCs w:val="24"/>
        </w:rPr>
        <w:t>PMImin</w:t>
      </w:r>
      <w:r>
        <w:rPr>
          <w:rFonts w:ascii="Times New Roman" w:hAnsi="Times New Roman" w:cs="Times New Roman"/>
          <w:sz w:val="24"/>
          <w:szCs w:val="24"/>
        </w:rPr>
        <w:t>.</w:t>
      </w:r>
    </w:p>
    <w:p w14:paraId="7B176B0B" w14:textId="77777777" w:rsidR="003D22EF" w:rsidRPr="00A37EC8" w:rsidRDefault="003D22EF" w:rsidP="00A37EC8">
      <w:pPr>
        <w:pStyle w:val="Nzev"/>
        <w:rPr>
          <w:lang w:val="cs-CZ"/>
        </w:rPr>
      </w:pPr>
      <w:r w:rsidRPr="00A37EC8">
        <w:t>Acknowledgement</w:t>
      </w:r>
      <w:r w:rsidR="00813640" w:rsidRPr="00A37EC8">
        <w:t>s</w:t>
      </w:r>
    </w:p>
    <w:p w14:paraId="4C727E61" w14:textId="6F6D4DE2" w:rsidR="003D22EF" w:rsidRPr="00A37EC8" w:rsidRDefault="003D22EF" w:rsidP="00C82FE9">
      <w:pPr>
        <w:rPr>
          <w:rFonts w:ascii="Times New Roman" w:hAnsi="Times New Roman" w:cs="Times New Roman"/>
          <w:sz w:val="24"/>
          <w:szCs w:val="24"/>
        </w:rPr>
      </w:pPr>
      <w:r w:rsidRPr="00A37EC8">
        <w:rPr>
          <w:rFonts w:ascii="Times New Roman" w:hAnsi="Times New Roman" w:cs="Times New Roman"/>
          <w:sz w:val="24"/>
          <w:szCs w:val="24"/>
        </w:rPr>
        <w:t xml:space="preserve">I would like to thank A. Honěk and P. Saska for sharing their insight </w:t>
      </w:r>
      <w:r w:rsidR="00BB036B" w:rsidRPr="00A37EC8">
        <w:rPr>
          <w:rFonts w:ascii="Times New Roman" w:hAnsi="Times New Roman" w:cs="Times New Roman"/>
          <w:sz w:val="24"/>
          <w:szCs w:val="24"/>
        </w:rPr>
        <w:t>about</w:t>
      </w:r>
      <w:r w:rsidRPr="00A37EC8">
        <w:rPr>
          <w:rFonts w:ascii="Times New Roman" w:hAnsi="Times New Roman" w:cs="Times New Roman"/>
          <w:sz w:val="24"/>
          <w:szCs w:val="24"/>
        </w:rPr>
        <w:t xml:space="preserve"> beetle development and construction of thermal summation models. </w:t>
      </w:r>
      <w:r w:rsidR="00D35E9A" w:rsidRPr="00A37EC8">
        <w:rPr>
          <w:rFonts w:ascii="Times New Roman" w:hAnsi="Times New Roman" w:cs="Times New Roman"/>
          <w:sz w:val="24"/>
          <w:szCs w:val="24"/>
        </w:rPr>
        <w:t xml:space="preserve">I am </w:t>
      </w:r>
      <w:r w:rsidR="00E63AED" w:rsidRPr="00A37EC8">
        <w:rPr>
          <w:rFonts w:ascii="Times New Roman" w:hAnsi="Times New Roman" w:cs="Times New Roman"/>
          <w:sz w:val="24"/>
          <w:szCs w:val="24"/>
        </w:rPr>
        <w:t xml:space="preserve">also </w:t>
      </w:r>
      <w:r w:rsidR="00D35E9A" w:rsidRPr="00A37EC8">
        <w:rPr>
          <w:rFonts w:ascii="Times New Roman" w:hAnsi="Times New Roman" w:cs="Times New Roman"/>
          <w:sz w:val="24"/>
          <w:szCs w:val="24"/>
        </w:rPr>
        <w:t xml:space="preserve">grateful </w:t>
      </w:r>
      <w:r w:rsidR="00FE6006" w:rsidRPr="00A37EC8">
        <w:rPr>
          <w:rFonts w:ascii="Times New Roman" w:hAnsi="Times New Roman" w:cs="Times New Roman"/>
          <w:sz w:val="24"/>
          <w:szCs w:val="24"/>
        </w:rPr>
        <w:t xml:space="preserve">to </w:t>
      </w:r>
      <w:r w:rsidR="00D35E9A" w:rsidRPr="00A37EC8">
        <w:rPr>
          <w:rFonts w:ascii="Times New Roman" w:hAnsi="Times New Roman" w:cs="Times New Roman"/>
          <w:sz w:val="24"/>
          <w:szCs w:val="24"/>
        </w:rPr>
        <w:t xml:space="preserve">Jan Růžička and Max Barclay </w:t>
      </w:r>
      <w:r w:rsidR="00FE6006" w:rsidRPr="00A37EC8">
        <w:rPr>
          <w:rFonts w:ascii="Times New Roman" w:hAnsi="Times New Roman" w:cs="Times New Roman"/>
          <w:sz w:val="24"/>
          <w:szCs w:val="24"/>
        </w:rPr>
        <w:t>who provided many valuable comment and language corrections</w:t>
      </w:r>
      <w:r w:rsidR="00D35E9A"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This research </w:t>
      </w:r>
      <w:r w:rsidR="00826369" w:rsidRPr="00A37EC8">
        <w:rPr>
          <w:rFonts w:ascii="Times New Roman" w:hAnsi="Times New Roman" w:cs="Times New Roman"/>
          <w:sz w:val="24"/>
          <w:szCs w:val="24"/>
        </w:rPr>
        <w:t xml:space="preserve">would </w:t>
      </w:r>
      <w:r w:rsidRPr="00A37EC8">
        <w:rPr>
          <w:rFonts w:ascii="Times New Roman" w:hAnsi="Times New Roman" w:cs="Times New Roman"/>
          <w:sz w:val="24"/>
          <w:szCs w:val="24"/>
        </w:rPr>
        <w:t xml:space="preserve">not </w:t>
      </w:r>
      <w:r w:rsidR="00826369" w:rsidRPr="00A37EC8">
        <w:rPr>
          <w:rFonts w:ascii="Times New Roman" w:hAnsi="Times New Roman" w:cs="Times New Roman"/>
          <w:sz w:val="24"/>
          <w:szCs w:val="24"/>
        </w:rPr>
        <w:t>have been</w:t>
      </w:r>
      <w:r w:rsidRPr="00A37EC8">
        <w:rPr>
          <w:rFonts w:ascii="Times New Roman" w:hAnsi="Times New Roman" w:cs="Times New Roman"/>
          <w:sz w:val="24"/>
          <w:szCs w:val="24"/>
        </w:rPr>
        <w:t xml:space="preserve"> possible without </w:t>
      </w:r>
      <w:r w:rsidR="00826369" w:rsidRPr="00A37EC8">
        <w:rPr>
          <w:rFonts w:ascii="Times New Roman" w:hAnsi="Times New Roman" w:cs="Times New Roman"/>
          <w:sz w:val="24"/>
          <w:szCs w:val="24"/>
        </w:rPr>
        <w:t xml:space="preserve">the </w:t>
      </w:r>
      <w:r w:rsidRPr="00A37EC8">
        <w:rPr>
          <w:rFonts w:ascii="Times New Roman" w:hAnsi="Times New Roman" w:cs="Times New Roman"/>
          <w:sz w:val="24"/>
          <w:szCs w:val="24"/>
        </w:rPr>
        <w:t>help of my students</w:t>
      </w:r>
      <w:r w:rsidR="00965E46" w:rsidRPr="00A37EC8">
        <w:rPr>
          <w:rFonts w:ascii="Times New Roman" w:hAnsi="Times New Roman" w:cs="Times New Roman"/>
          <w:sz w:val="24"/>
          <w:szCs w:val="24"/>
        </w:rPr>
        <w:t xml:space="preserve"> from </w:t>
      </w:r>
      <w:r w:rsidR="00826369" w:rsidRPr="00A37EC8">
        <w:rPr>
          <w:rFonts w:ascii="Times New Roman" w:hAnsi="Times New Roman" w:cs="Times New Roman"/>
          <w:sz w:val="24"/>
          <w:szCs w:val="24"/>
        </w:rPr>
        <w:t xml:space="preserve">the </w:t>
      </w:r>
      <w:r w:rsidR="00965E46" w:rsidRPr="00A37EC8">
        <w:rPr>
          <w:rFonts w:ascii="Times New Roman" w:hAnsi="Times New Roman" w:cs="Times New Roman"/>
          <w:sz w:val="24"/>
          <w:szCs w:val="24"/>
        </w:rPr>
        <w:t>Czech University of Life Sciences</w:t>
      </w:r>
      <w:r w:rsidR="00B00E10" w:rsidRPr="00A37EC8">
        <w:rPr>
          <w:rFonts w:ascii="Times New Roman" w:hAnsi="Times New Roman" w:cs="Times New Roman"/>
          <w:sz w:val="24"/>
          <w:szCs w:val="24"/>
        </w:rPr>
        <w:t xml:space="preserve"> Prague</w:t>
      </w:r>
      <w:r w:rsidR="001E6409" w:rsidRPr="00A37EC8">
        <w:rPr>
          <w:rFonts w:ascii="Times New Roman" w:hAnsi="Times New Roman" w:cs="Times New Roman"/>
          <w:sz w:val="24"/>
          <w:szCs w:val="24"/>
        </w:rPr>
        <w:t>:</w:t>
      </w:r>
      <w:r w:rsidRPr="00A37EC8">
        <w:rPr>
          <w:rFonts w:ascii="Times New Roman" w:hAnsi="Times New Roman" w:cs="Times New Roman"/>
          <w:sz w:val="24"/>
          <w:szCs w:val="24"/>
        </w:rPr>
        <w:t xml:space="preserve"> T. Račáková, J. Pšajdl and M. Slachová</w:t>
      </w:r>
      <w:r w:rsidR="00826369" w:rsidRPr="00A37EC8">
        <w:rPr>
          <w:rFonts w:ascii="Times New Roman" w:hAnsi="Times New Roman" w:cs="Times New Roman"/>
          <w:sz w:val="24"/>
          <w:szCs w:val="24"/>
        </w:rPr>
        <w:t>, who</w:t>
      </w:r>
      <w:r w:rsidR="008B2FD2" w:rsidRPr="00A37EC8">
        <w:rPr>
          <w:rFonts w:ascii="Times New Roman" w:hAnsi="Times New Roman" w:cs="Times New Roman"/>
          <w:sz w:val="24"/>
          <w:szCs w:val="24"/>
        </w:rPr>
        <w:t xml:space="preserve"> </w:t>
      </w:r>
      <w:r w:rsidR="001E6409" w:rsidRPr="00A37EC8">
        <w:rPr>
          <w:rFonts w:ascii="Times New Roman" w:hAnsi="Times New Roman" w:cs="Times New Roman"/>
          <w:sz w:val="24"/>
          <w:szCs w:val="24"/>
        </w:rPr>
        <w:t>took</w:t>
      </w:r>
      <w:r w:rsidR="00E10B74" w:rsidRPr="00A37EC8">
        <w:rPr>
          <w:rFonts w:ascii="Times New Roman" w:hAnsi="Times New Roman" w:cs="Times New Roman"/>
          <w:sz w:val="24"/>
          <w:szCs w:val="24"/>
        </w:rPr>
        <w:t xml:space="preserve"> care </w:t>
      </w:r>
      <w:r w:rsidR="001E6409" w:rsidRPr="00A37EC8">
        <w:rPr>
          <w:rFonts w:ascii="Times New Roman" w:hAnsi="Times New Roman" w:cs="Times New Roman"/>
          <w:sz w:val="24"/>
          <w:szCs w:val="24"/>
        </w:rPr>
        <w:t>of</w:t>
      </w:r>
      <w:r w:rsidR="00E10B74" w:rsidRPr="00A37EC8">
        <w:rPr>
          <w:rFonts w:ascii="Times New Roman" w:hAnsi="Times New Roman" w:cs="Times New Roman"/>
          <w:sz w:val="24"/>
          <w:szCs w:val="24"/>
        </w:rPr>
        <w:t xml:space="preserve"> </w:t>
      </w:r>
      <w:r w:rsidR="001F29DD" w:rsidRPr="00A37EC8">
        <w:rPr>
          <w:rFonts w:ascii="Times New Roman" w:hAnsi="Times New Roman" w:cs="Times New Roman"/>
          <w:sz w:val="24"/>
          <w:szCs w:val="24"/>
        </w:rPr>
        <w:t>the experiment</w:t>
      </w:r>
      <w:r w:rsidR="00E10B74"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at </w:t>
      </w:r>
      <w:r w:rsidR="00E10B74" w:rsidRPr="00A37EC8">
        <w:rPr>
          <w:rFonts w:ascii="Times New Roman" w:hAnsi="Times New Roman" w:cs="Times New Roman"/>
          <w:sz w:val="24"/>
          <w:szCs w:val="24"/>
        </w:rPr>
        <w:t xml:space="preserve">times I could not. </w:t>
      </w:r>
    </w:p>
    <w:p w14:paraId="5F6732F7" w14:textId="77777777" w:rsidR="00840C62" w:rsidRPr="00A37EC8" w:rsidRDefault="00840C62" w:rsidP="00A37EC8">
      <w:pPr>
        <w:pStyle w:val="Nzev"/>
      </w:pPr>
      <w:r w:rsidRPr="00A37EC8">
        <w:t>References</w:t>
      </w:r>
    </w:p>
    <w:p w14:paraId="151B24DF" w14:textId="77777777" w:rsidR="00936A04" w:rsidRPr="00A37EC8" w:rsidRDefault="00936A04">
      <w:pPr>
        <w:pStyle w:val="Normlnweb"/>
        <w:divId w:val="1711495480"/>
        <w:rPr>
          <w:noProof/>
        </w:rPr>
      </w:pPr>
      <w:r w:rsidRPr="00A37EC8">
        <w:rPr>
          <w:smallCaps/>
          <w:noProof/>
        </w:rPr>
        <w:t>Baqué, M., Amendt, J., Verhoff, M.A. &amp; Zehner, R.</w:t>
      </w:r>
      <w:r w:rsidRPr="00A37EC8">
        <w:rPr>
          <w:noProof/>
        </w:rPr>
        <w:t xml:space="preserve"> 2015a: Descriptive analyses of differentially expressed genes during larval development of Calliphora vicina (Diptera: Calliphoridae). </w:t>
      </w:r>
      <w:r w:rsidRPr="00A37EC8">
        <w:rPr>
          <w:i/>
          <w:iCs/>
          <w:noProof/>
        </w:rPr>
        <w:t>International Journal of Legal Medicine</w:t>
      </w:r>
      <w:r w:rsidRPr="00A37EC8">
        <w:rPr>
          <w:noProof/>
        </w:rPr>
        <w:t xml:space="preserve">, </w:t>
      </w:r>
      <w:r w:rsidRPr="00A37EC8">
        <w:rPr>
          <w:b/>
          <w:bCs/>
          <w:noProof/>
        </w:rPr>
        <w:t>129</w:t>
      </w:r>
      <w:r w:rsidRPr="00A37EC8">
        <w:rPr>
          <w:noProof/>
        </w:rPr>
        <w:t>, 891–902.</w:t>
      </w:r>
    </w:p>
    <w:p w14:paraId="4D622B25" w14:textId="77777777" w:rsidR="00936A04" w:rsidRPr="00A37EC8" w:rsidRDefault="00936A04">
      <w:pPr>
        <w:pStyle w:val="Normlnweb"/>
        <w:divId w:val="1711495480"/>
        <w:rPr>
          <w:noProof/>
        </w:rPr>
      </w:pPr>
      <w:r w:rsidRPr="00A37EC8">
        <w:rPr>
          <w:smallCaps/>
          <w:noProof/>
        </w:rPr>
        <w:t>Baqué, M., Filmann, N., Verhoff, M.A. &amp; Amendt, J.</w:t>
      </w:r>
      <w:r w:rsidRPr="00A37EC8">
        <w:rPr>
          <w:noProof/>
        </w:rPr>
        <w:t xml:space="preserve"> 2015b: Establishment of developmental charts for the larvae of the blow fly Calliphora vicina using quantile regression. </w:t>
      </w:r>
      <w:r w:rsidRPr="00A37EC8">
        <w:rPr>
          <w:i/>
          <w:iCs/>
          <w:noProof/>
        </w:rPr>
        <w:t>Forensic Science International</w:t>
      </w:r>
      <w:r w:rsidRPr="00A37EC8">
        <w:rPr>
          <w:noProof/>
        </w:rPr>
        <w:t xml:space="preserve">, </w:t>
      </w:r>
      <w:r w:rsidRPr="00A37EC8">
        <w:rPr>
          <w:b/>
          <w:bCs/>
          <w:noProof/>
        </w:rPr>
        <w:t>248</w:t>
      </w:r>
      <w:r w:rsidRPr="00A37EC8">
        <w:rPr>
          <w:noProof/>
        </w:rPr>
        <w:t>, 1–9.</w:t>
      </w:r>
    </w:p>
    <w:p w14:paraId="4A1E03C1" w14:textId="77777777" w:rsidR="00936A04" w:rsidRPr="00A37EC8" w:rsidRDefault="00936A04">
      <w:pPr>
        <w:pStyle w:val="Normlnweb"/>
        <w:divId w:val="1711495480"/>
        <w:rPr>
          <w:noProof/>
        </w:rPr>
      </w:pPr>
      <w:r w:rsidRPr="00A37EC8">
        <w:rPr>
          <w:smallCaps/>
          <w:noProof/>
        </w:rPr>
        <w:t>Engler, I.</w:t>
      </w:r>
      <w:r w:rsidRPr="00A37EC8">
        <w:rPr>
          <w:noProof/>
        </w:rPr>
        <w:t xml:space="preserve"> 1981: Vergleichende Untersuchungen zur jahreszeitlichen Einpassung von Catopiden (Col.) in ihren Lebensraum. </w:t>
      </w:r>
      <w:r w:rsidRPr="00A37EC8">
        <w:rPr>
          <w:i/>
          <w:iCs/>
          <w:noProof/>
        </w:rPr>
        <w:t>Zoologische Jahrbücher. Abteilung für Systematik, Geographie und Biologie der Tiere</w:t>
      </w:r>
      <w:r w:rsidRPr="00A37EC8">
        <w:rPr>
          <w:noProof/>
        </w:rPr>
        <w:t xml:space="preserve">, </w:t>
      </w:r>
      <w:r w:rsidRPr="00A37EC8">
        <w:rPr>
          <w:b/>
          <w:bCs/>
          <w:noProof/>
        </w:rPr>
        <w:t>109</w:t>
      </w:r>
      <w:r w:rsidRPr="00A37EC8">
        <w:rPr>
          <w:noProof/>
        </w:rPr>
        <w:t>, 399–432.</w:t>
      </w:r>
    </w:p>
    <w:p w14:paraId="7C82F0BB" w14:textId="77777777" w:rsidR="00936A04" w:rsidRPr="00A37EC8" w:rsidRDefault="00936A04">
      <w:pPr>
        <w:pStyle w:val="Normlnweb"/>
        <w:divId w:val="1711495480"/>
        <w:rPr>
          <w:noProof/>
        </w:rPr>
      </w:pPr>
      <w:r w:rsidRPr="00A37EC8">
        <w:rPr>
          <w:smallCaps/>
          <w:noProof/>
        </w:rPr>
        <w:t>Fratczak, K. &amp; Matuszewski, S.</w:t>
      </w:r>
      <w:r w:rsidRPr="00A37EC8">
        <w:rPr>
          <w:noProof/>
        </w:rPr>
        <w:t xml:space="preserve"> 2014: Instar determination in forensically useful beetles Necrodes littoralis (Silphidae) and Creophilus maxillosus (Staphylinidae). </w:t>
      </w:r>
      <w:r w:rsidRPr="00A37EC8">
        <w:rPr>
          <w:i/>
          <w:iCs/>
          <w:noProof/>
        </w:rPr>
        <w:t>Forensic Science International</w:t>
      </w:r>
      <w:r w:rsidRPr="00A37EC8">
        <w:rPr>
          <w:noProof/>
        </w:rPr>
        <w:t xml:space="preserve">, </w:t>
      </w:r>
      <w:r w:rsidRPr="00A37EC8">
        <w:rPr>
          <w:b/>
          <w:bCs/>
          <w:noProof/>
        </w:rPr>
        <w:t>241</w:t>
      </w:r>
      <w:r w:rsidRPr="00A37EC8">
        <w:rPr>
          <w:noProof/>
        </w:rPr>
        <w:t>, 20–26.</w:t>
      </w:r>
    </w:p>
    <w:p w14:paraId="465A2C2C" w14:textId="77777777" w:rsidR="00936A04" w:rsidRPr="00A37EC8" w:rsidRDefault="00936A04">
      <w:pPr>
        <w:pStyle w:val="Normlnweb"/>
        <w:divId w:val="1711495480"/>
        <w:rPr>
          <w:noProof/>
        </w:rPr>
      </w:pPr>
      <w:r w:rsidRPr="00A37EC8">
        <w:rPr>
          <w:smallCaps/>
          <w:noProof/>
        </w:rPr>
        <w:t>GBIF</w:t>
      </w:r>
      <w:r w:rsidRPr="00A37EC8">
        <w:rPr>
          <w:noProof/>
        </w:rPr>
        <w:t>. 2015: Sciodrepoides watsoni [WWW Document]. URL http://www.gbif.org/species/4445042 [accessed on 2015].</w:t>
      </w:r>
    </w:p>
    <w:p w14:paraId="0C5D5FBE" w14:textId="77777777" w:rsidR="00936A04" w:rsidRPr="00A37EC8" w:rsidRDefault="00936A04">
      <w:pPr>
        <w:pStyle w:val="Normlnweb"/>
        <w:divId w:val="1711495480"/>
        <w:rPr>
          <w:noProof/>
        </w:rPr>
      </w:pPr>
      <w:r w:rsidRPr="00A37EC8">
        <w:rPr>
          <w:smallCaps/>
          <w:noProof/>
        </w:rPr>
        <w:t>Higley, L.G., Pedigo, L.P. &amp; Ostlie, K.R.</w:t>
      </w:r>
      <w:r w:rsidRPr="00A37EC8">
        <w:rPr>
          <w:noProof/>
        </w:rPr>
        <w:t xml:space="preserve"> 1986: Degday: A Program for Calculating Degree-days, and Assumptions Behind the Degree-day Approach. </w:t>
      </w:r>
      <w:r w:rsidRPr="00A37EC8">
        <w:rPr>
          <w:i/>
          <w:iCs/>
          <w:noProof/>
        </w:rPr>
        <w:t>Environmental Entomology</w:t>
      </w:r>
      <w:r w:rsidRPr="00A37EC8">
        <w:rPr>
          <w:noProof/>
        </w:rPr>
        <w:t xml:space="preserve">, </w:t>
      </w:r>
      <w:r w:rsidRPr="00A37EC8">
        <w:rPr>
          <w:b/>
          <w:bCs/>
          <w:noProof/>
        </w:rPr>
        <w:t>15</w:t>
      </w:r>
      <w:r w:rsidRPr="00A37EC8">
        <w:rPr>
          <w:noProof/>
        </w:rPr>
        <w:t>, 999–1016.</w:t>
      </w:r>
    </w:p>
    <w:p w14:paraId="752EA1A2" w14:textId="77777777" w:rsidR="00936A04" w:rsidRPr="00A37EC8" w:rsidRDefault="00936A04">
      <w:pPr>
        <w:pStyle w:val="Normlnweb"/>
        <w:divId w:val="1711495480"/>
        <w:rPr>
          <w:noProof/>
        </w:rPr>
      </w:pPr>
      <w:r w:rsidRPr="00A37EC8">
        <w:rPr>
          <w:smallCaps/>
          <w:noProof/>
        </w:rPr>
        <w:t>Ikemoto, T. &amp; Takai, K.</w:t>
      </w:r>
      <w:r w:rsidRPr="00A37EC8">
        <w:rPr>
          <w:noProof/>
        </w:rPr>
        <w:t xml:space="preserve"> 2000: A New Linearized Formula for the Law of Total Effective Temperature and the Evaluation of Line-Fitting Methods with Both Variables Subject to Error. </w:t>
      </w:r>
      <w:r w:rsidRPr="00A37EC8">
        <w:rPr>
          <w:i/>
          <w:iCs/>
          <w:noProof/>
        </w:rPr>
        <w:t>Environmental Entomology</w:t>
      </w:r>
      <w:r w:rsidRPr="00A37EC8">
        <w:rPr>
          <w:noProof/>
        </w:rPr>
        <w:t xml:space="preserve">, </w:t>
      </w:r>
      <w:r w:rsidRPr="00A37EC8">
        <w:rPr>
          <w:b/>
          <w:bCs/>
          <w:noProof/>
        </w:rPr>
        <w:t>29</w:t>
      </w:r>
      <w:r w:rsidRPr="00A37EC8">
        <w:rPr>
          <w:noProof/>
        </w:rPr>
        <w:t>, 671–682.</w:t>
      </w:r>
    </w:p>
    <w:p w14:paraId="18FBCB1A" w14:textId="77777777" w:rsidR="00936A04" w:rsidRPr="00A37EC8" w:rsidRDefault="00936A04">
      <w:pPr>
        <w:pStyle w:val="Normlnweb"/>
        <w:divId w:val="1711495480"/>
        <w:rPr>
          <w:noProof/>
        </w:rPr>
      </w:pPr>
      <w:r w:rsidRPr="00A37EC8">
        <w:rPr>
          <w:smallCaps/>
          <w:noProof/>
        </w:rPr>
        <w:t>Kahle, D. &amp; Wickham, H.</w:t>
      </w:r>
      <w:r w:rsidRPr="00A37EC8">
        <w:rPr>
          <w:noProof/>
        </w:rPr>
        <w:t xml:space="preserve"> 2013: ggmap : Spatial Visualization with. </w:t>
      </w:r>
      <w:r w:rsidRPr="00A37EC8">
        <w:rPr>
          <w:i/>
          <w:iCs/>
          <w:noProof/>
        </w:rPr>
        <w:t>The R Journal</w:t>
      </w:r>
      <w:r w:rsidRPr="00A37EC8">
        <w:rPr>
          <w:noProof/>
        </w:rPr>
        <w:t xml:space="preserve">, </w:t>
      </w:r>
      <w:r w:rsidRPr="00A37EC8">
        <w:rPr>
          <w:b/>
          <w:bCs/>
          <w:noProof/>
        </w:rPr>
        <w:t>5</w:t>
      </w:r>
      <w:r w:rsidRPr="00A37EC8">
        <w:rPr>
          <w:noProof/>
        </w:rPr>
        <w:t>, 144–161.</w:t>
      </w:r>
    </w:p>
    <w:p w14:paraId="0EAB52AE" w14:textId="77777777" w:rsidR="00936A04" w:rsidRPr="00A37EC8" w:rsidRDefault="00936A04">
      <w:pPr>
        <w:pStyle w:val="Normlnweb"/>
        <w:divId w:val="1711495480"/>
        <w:rPr>
          <w:noProof/>
        </w:rPr>
      </w:pPr>
      <w:r w:rsidRPr="00A37EC8">
        <w:rPr>
          <w:smallCaps/>
          <w:noProof/>
        </w:rPr>
        <w:lastRenderedPageBreak/>
        <w:t>Kilian, A. &amp; Mądra, A.</w:t>
      </w:r>
      <w:r w:rsidRPr="00A37EC8">
        <w:rPr>
          <w:noProof/>
        </w:rPr>
        <w:t xml:space="preserve"> 2015: Comments on the biology of Sciodrepoides watsoni watsoni (Spence, 1813) with descriptions of larvae and pupa (Coleoptera: Leiodidae: Cholevinae). </w:t>
      </w:r>
      <w:r w:rsidRPr="00A37EC8">
        <w:rPr>
          <w:i/>
          <w:iCs/>
          <w:noProof/>
        </w:rPr>
        <w:t>Zootaxa</w:t>
      </w:r>
      <w:r w:rsidRPr="00A37EC8">
        <w:rPr>
          <w:noProof/>
        </w:rPr>
        <w:t xml:space="preserve">, </w:t>
      </w:r>
      <w:r w:rsidRPr="00A37EC8">
        <w:rPr>
          <w:b/>
          <w:bCs/>
          <w:noProof/>
        </w:rPr>
        <w:t>3955</w:t>
      </w:r>
      <w:r w:rsidRPr="00A37EC8">
        <w:rPr>
          <w:noProof/>
        </w:rPr>
        <w:t>, 45–61.</w:t>
      </w:r>
    </w:p>
    <w:p w14:paraId="5D8F9375" w14:textId="77777777" w:rsidR="00936A04" w:rsidRPr="00A37EC8" w:rsidRDefault="00936A04">
      <w:pPr>
        <w:pStyle w:val="Normlnweb"/>
        <w:divId w:val="1711495480"/>
        <w:rPr>
          <w:noProof/>
        </w:rPr>
      </w:pPr>
      <w:r w:rsidRPr="00A37EC8">
        <w:rPr>
          <w:smallCaps/>
          <w:noProof/>
        </w:rPr>
        <w:t>Matuszewski, S.</w:t>
      </w:r>
      <w:r w:rsidRPr="00A37EC8">
        <w:rPr>
          <w:noProof/>
        </w:rPr>
        <w:t xml:space="preserve"> 2011: Estimating the pre-appearance interval from temperature in Necrodes littoralis L. (Coleoptera: Silphidae). </w:t>
      </w:r>
      <w:r w:rsidRPr="00A37EC8">
        <w:rPr>
          <w:i/>
          <w:iCs/>
          <w:noProof/>
        </w:rPr>
        <w:t>Forensic Science International</w:t>
      </w:r>
      <w:r w:rsidRPr="00A37EC8">
        <w:rPr>
          <w:noProof/>
        </w:rPr>
        <w:t xml:space="preserve">, </w:t>
      </w:r>
      <w:r w:rsidRPr="00A37EC8">
        <w:rPr>
          <w:b/>
          <w:bCs/>
          <w:noProof/>
        </w:rPr>
        <w:t>212</w:t>
      </w:r>
      <w:r w:rsidRPr="00A37EC8">
        <w:rPr>
          <w:noProof/>
        </w:rPr>
        <w:t>, 180–188.</w:t>
      </w:r>
    </w:p>
    <w:p w14:paraId="6818DCD2" w14:textId="77777777" w:rsidR="00936A04" w:rsidRPr="00A37EC8" w:rsidRDefault="00936A04">
      <w:pPr>
        <w:pStyle w:val="Normlnweb"/>
        <w:divId w:val="1711495480"/>
        <w:rPr>
          <w:noProof/>
        </w:rPr>
      </w:pPr>
      <w:r w:rsidRPr="00A37EC8">
        <w:rPr>
          <w:smallCaps/>
          <w:noProof/>
        </w:rPr>
        <w:t>Midgley, J.M., Richards, C.S. &amp; Villet, M.H.</w:t>
      </w:r>
      <w:r w:rsidRPr="00A37EC8">
        <w:rPr>
          <w:noProof/>
        </w:rPr>
        <w:t xml:space="preserve"> 2010: The Utility of Coleoptera in Forensic Investigations. In </w:t>
      </w:r>
      <w:r w:rsidRPr="00A37EC8">
        <w:rPr>
          <w:i/>
          <w:iCs/>
          <w:noProof/>
        </w:rPr>
        <w:t>Current Concepts in Forensic Entomology</w:t>
      </w:r>
      <w:r w:rsidRPr="00A37EC8">
        <w:rPr>
          <w:noProof/>
        </w:rPr>
        <w:t xml:space="preserve"> (ed. by Amendt, J., Goff, M.L., Campobasso, C.P. &amp; Grassberger, M.). Springer Netherlands, Dordrecht, pp. 57–68.</w:t>
      </w:r>
    </w:p>
    <w:p w14:paraId="1CDC6505" w14:textId="77777777" w:rsidR="00936A04" w:rsidRPr="00A37EC8" w:rsidRDefault="00936A04">
      <w:pPr>
        <w:pStyle w:val="Normlnweb"/>
        <w:divId w:val="1711495480"/>
        <w:rPr>
          <w:noProof/>
        </w:rPr>
      </w:pPr>
      <w:r w:rsidRPr="00A37EC8">
        <w:rPr>
          <w:smallCaps/>
          <w:noProof/>
        </w:rPr>
        <w:t>Midgley, J.M. &amp; Villet, M.H.</w:t>
      </w:r>
      <w:r w:rsidRPr="00A37EC8">
        <w:rPr>
          <w:noProof/>
        </w:rPr>
        <w:t xml:space="preserve"> 2009a: Development of Thanatophilus micans (Fabricius 1794) (Coleoptera: Silphidae) at constant temperatures. </w:t>
      </w:r>
      <w:r w:rsidRPr="00A37EC8">
        <w:rPr>
          <w:i/>
          <w:iCs/>
          <w:noProof/>
        </w:rPr>
        <w:t>International Journal of Legal Medicine</w:t>
      </w:r>
      <w:r w:rsidRPr="00A37EC8">
        <w:rPr>
          <w:noProof/>
        </w:rPr>
        <w:t xml:space="preserve">, </w:t>
      </w:r>
      <w:r w:rsidRPr="00A37EC8">
        <w:rPr>
          <w:b/>
          <w:bCs/>
          <w:noProof/>
        </w:rPr>
        <w:t>123</w:t>
      </w:r>
      <w:r w:rsidRPr="00A37EC8">
        <w:rPr>
          <w:noProof/>
        </w:rPr>
        <w:t>, 285–292.</w:t>
      </w:r>
    </w:p>
    <w:p w14:paraId="4E1C268A" w14:textId="77777777" w:rsidR="00936A04" w:rsidRPr="00A37EC8" w:rsidRDefault="00936A04">
      <w:pPr>
        <w:pStyle w:val="Normlnweb"/>
        <w:divId w:val="1711495480"/>
        <w:rPr>
          <w:noProof/>
        </w:rPr>
      </w:pPr>
      <w:r w:rsidRPr="00A37EC8">
        <w:rPr>
          <w:smallCaps/>
          <w:noProof/>
        </w:rPr>
        <w:t>Midgley, J.M. &amp; Villet, M.H.</w:t>
      </w:r>
      <w:r w:rsidRPr="00A37EC8">
        <w:rPr>
          <w:noProof/>
        </w:rPr>
        <w:t xml:space="preserve"> 2009b: Effect of the killing method on post-mortem change in length of larvae of Thanatophilus micans (Fabricius 1794) (Coleoptera: Silphidae) stored in 70% ethanol. </w:t>
      </w:r>
      <w:r w:rsidRPr="00A37EC8">
        <w:rPr>
          <w:i/>
          <w:iCs/>
          <w:noProof/>
        </w:rPr>
        <w:t>International Journal of Legal Medicine</w:t>
      </w:r>
      <w:r w:rsidRPr="00A37EC8">
        <w:rPr>
          <w:noProof/>
        </w:rPr>
        <w:t xml:space="preserve">, </w:t>
      </w:r>
      <w:r w:rsidRPr="00A37EC8">
        <w:rPr>
          <w:b/>
          <w:bCs/>
          <w:noProof/>
        </w:rPr>
        <w:t>123</w:t>
      </w:r>
      <w:r w:rsidRPr="00A37EC8">
        <w:rPr>
          <w:noProof/>
        </w:rPr>
        <w:t>, 103–8.</w:t>
      </w:r>
    </w:p>
    <w:p w14:paraId="28FF5F0A" w14:textId="77777777" w:rsidR="00936A04" w:rsidRPr="00A37EC8" w:rsidRDefault="00936A04">
      <w:pPr>
        <w:pStyle w:val="Normlnweb"/>
        <w:divId w:val="1711495480"/>
        <w:rPr>
          <w:noProof/>
        </w:rPr>
      </w:pPr>
      <w:r w:rsidRPr="00A37EC8">
        <w:rPr>
          <w:smallCaps/>
          <w:noProof/>
        </w:rPr>
        <w:t>Nabity, P.D., Higley, L.G. &amp; Heng-Moss, T.M.</w:t>
      </w:r>
      <w:r w:rsidRPr="00A37EC8">
        <w:rPr>
          <w:noProof/>
        </w:rPr>
        <w:t xml:space="preserve"> 2006: Effects of temperature on development of Phormia regina (Diptera: Calliphoridae) and use of developmental data in determining time intervals in forensic entomology. </w:t>
      </w:r>
      <w:r w:rsidRPr="00A37EC8">
        <w:rPr>
          <w:i/>
          <w:iCs/>
          <w:noProof/>
        </w:rPr>
        <w:t>Journal of Medical Entomology</w:t>
      </w:r>
      <w:r w:rsidRPr="00A37EC8">
        <w:rPr>
          <w:noProof/>
        </w:rPr>
        <w:t xml:space="preserve">, </w:t>
      </w:r>
      <w:r w:rsidRPr="00A37EC8">
        <w:rPr>
          <w:b/>
          <w:bCs/>
          <w:noProof/>
        </w:rPr>
        <w:t>43</w:t>
      </w:r>
      <w:r w:rsidRPr="00A37EC8">
        <w:rPr>
          <w:noProof/>
        </w:rPr>
        <w:t>, 1276–86.</w:t>
      </w:r>
    </w:p>
    <w:p w14:paraId="67EDD37A" w14:textId="77777777" w:rsidR="00936A04" w:rsidRPr="00A37EC8" w:rsidRDefault="00936A04">
      <w:pPr>
        <w:pStyle w:val="Normlnweb"/>
        <w:divId w:val="1711495480"/>
        <w:rPr>
          <w:noProof/>
        </w:rPr>
      </w:pPr>
      <w:r w:rsidRPr="00A37EC8">
        <w:rPr>
          <w:smallCaps/>
          <w:noProof/>
        </w:rPr>
        <w:t>Nassu, M.P., Thyssen, P.J. &amp; Linhares, A.X.</w:t>
      </w:r>
      <w:r w:rsidRPr="00A37EC8">
        <w:rPr>
          <w:noProof/>
        </w:rPr>
        <w:t xml:space="preserve"> 2014: Developmental rate of immatures of two fly species of forensic importance: Sarcophaga (Liopygia) ruficornis and Microcerella halli (Diptera: Sarcophagidae). </w:t>
      </w:r>
      <w:r w:rsidRPr="00A37EC8">
        <w:rPr>
          <w:i/>
          <w:iCs/>
          <w:noProof/>
        </w:rPr>
        <w:t>Parasitology Research</w:t>
      </w:r>
      <w:r w:rsidRPr="00A37EC8">
        <w:rPr>
          <w:noProof/>
        </w:rPr>
        <w:t xml:space="preserve">, </w:t>
      </w:r>
      <w:r w:rsidRPr="00A37EC8">
        <w:rPr>
          <w:b/>
          <w:bCs/>
          <w:noProof/>
        </w:rPr>
        <w:t>113</w:t>
      </w:r>
      <w:r w:rsidRPr="00A37EC8">
        <w:rPr>
          <w:noProof/>
        </w:rPr>
        <w:t>, 217–22.</w:t>
      </w:r>
    </w:p>
    <w:p w14:paraId="29D6EF26" w14:textId="77777777" w:rsidR="00936A04" w:rsidRPr="00A37EC8" w:rsidRDefault="00936A04">
      <w:pPr>
        <w:pStyle w:val="Normlnweb"/>
        <w:divId w:val="1711495480"/>
        <w:rPr>
          <w:noProof/>
        </w:rPr>
      </w:pPr>
      <w:r w:rsidRPr="00A37EC8">
        <w:rPr>
          <w:smallCaps/>
          <w:noProof/>
        </w:rPr>
        <w:t>Peck, S.</w:t>
      </w:r>
      <w:r w:rsidRPr="00A37EC8">
        <w:rPr>
          <w:noProof/>
        </w:rPr>
        <w:t xml:space="preserve"> 1975: The life cycle of a Kentucky cave beetle, Ptomaphagus hirtus, (Coleoptera; Leiodidae; Catopinae). </w:t>
      </w:r>
      <w:r w:rsidRPr="00A37EC8">
        <w:rPr>
          <w:i/>
          <w:iCs/>
          <w:noProof/>
        </w:rPr>
        <w:t>International Journal of Speleology</w:t>
      </w:r>
      <w:r w:rsidRPr="00A37EC8">
        <w:rPr>
          <w:noProof/>
        </w:rPr>
        <w:t xml:space="preserve">, </w:t>
      </w:r>
      <w:r w:rsidRPr="00A37EC8">
        <w:rPr>
          <w:b/>
          <w:bCs/>
          <w:noProof/>
        </w:rPr>
        <w:t>7</w:t>
      </w:r>
      <w:r w:rsidRPr="00A37EC8">
        <w:rPr>
          <w:noProof/>
        </w:rPr>
        <w:t>, 7–17.</w:t>
      </w:r>
    </w:p>
    <w:p w14:paraId="35A15A00" w14:textId="77777777" w:rsidR="00936A04" w:rsidRPr="00A37EC8" w:rsidRDefault="00936A04">
      <w:pPr>
        <w:pStyle w:val="Normlnweb"/>
        <w:divId w:val="1711495480"/>
        <w:rPr>
          <w:noProof/>
        </w:rPr>
      </w:pPr>
      <w:r w:rsidRPr="00A37EC8">
        <w:rPr>
          <w:smallCaps/>
          <w:noProof/>
        </w:rPr>
        <w:t>Peck, S. &amp; Anderson, R.</w:t>
      </w:r>
      <w:r w:rsidRPr="00A37EC8">
        <w:rPr>
          <w:noProof/>
        </w:rPr>
        <w:t xml:space="preserve"> 1985: Taxonomy, phylogeny and biogeography of the carrion beetles of Latin America (Coleoptera: Silphidae). </w:t>
      </w:r>
      <w:r w:rsidRPr="00A37EC8">
        <w:rPr>
          <w:i/>
          <w:iCs/>
          <w:noProof/>
        </w:rPr>
        <w:t>Quaestiones Entomologicae</w:t>
      </w:r>
      <w:r w:rsidRPr="00A37EC8">
        <w:rPr>
          <w:noProof/>
        </w:rPr>
        <w:t xml:space="preserve">, </w:t>
      </w:r>
      <w:r w:rsidRPr="00A37EC8">
        <w:rPr>
          <w:b/>
          <w:bCs/>
          <w:noProof/>
        </w:rPr>
        <w:t>21</w:t>
      </w:r>
      <w:r w:rsidRPr="00A37EC8">
        <w:rPr>
          <w:noProof/>
        </w:rPr>
        <w:t>, 247–317.</w:t>
      </w:r>
    </w:p>
    <w:p w14:paraId="0A0679A3" w14:textId="77777777" w:rsidR="00936A04" w:rsidRPr="00A37EC8" w:rsidRDefault="00936A04">
      <w:pPr>
        <w:pStyle w:val="Normlnweb"/>
        <w:divId w:val="1711495480"/>
        <w:rPr>
          <w:noProof/>
        </w:rPr>
      </w:pPr>
      <w:r w:rsidRPr="00A37EC8">
        <w:rPr>
          <w:smallCaps/>
          <w:noProof/>
        </w:rPr>
        <w:t>Peck, S.B. &amp; Cook, J.</w:t>
      </w:r>
      <w:r w:rsidRPr="00A37EC8">
        <w:rPr>
          <w:noProof/>
        </w:rPr>
        <w:t xml:space="preserve"> 2002: Systematics, distributions, and bionomics of the small carrion beetles (Coleoptera: Leiodidae: Cholevinae: Cholevini) of North America. </w:t>
      </w:r>
      <w:r w:rsidRPr="00A37EC8">
        <w:rPr>
          <w:i/>
          <w:iCs/>
          <w:noProof/>
        </w:rPr>
        <w:t>The Canadian Entomologist</w:t>
      </w:r>
      <w:r w:rsidRPr="00A37EC8">
        <w:rPr>
          <w:noProof/>
        </w:rPr>
        <w:t xml:space="preserve">, </w:t>
      </w:r>
      <w:r w:rsidRPr="00A37EC8">
        <w:rPr>
          <w:b/>
          <w:bCs/>
          <w:noProof/>
        </w:rPr>
        <w:t>134</w:t>
      </w:r>
      <w:r w:rsidRPr="00A37EC8">
        <w:rPr>
          <w:noProof/>
        </w:rPr>
        <w:t>, 723–787.</w:t>
      </w:r>
    </w:p>
    <w:p w14:paraId="35750834" w14:textId="77777777" w:rsidR="00936A04" w:rsidRPr="00A37EC8" w:rsidRDefault="00936A04">
      <w:pPr>
        <w:pStyle w:val="Normlnweb"/>
        <w:divId w:val="1711495480"/>
        <w:rPr>
          <w:noProof/>
        </w:rPr>
      </w:pPr>
      <w:r w:rsidRPr="00A37EC8">
        <w:rPr>
          <w:smallCaps/>
          <w:noProof/>
        </w:rPr>
        <w:t>Perreau, M.</w:t>
      </w:r>
      <w:r w:rsidRPr="00A37EC8">
        <w:rPr>
          <w:noProof/>
        </w:rPr>
        <w:t xml:space="preserve"> 2004: Family Leiodidae Fleming, 1821. In </w:t>
      </w:r>
      <w:r w:rsidRPr="00A37EC8">
        <w:rPr>
          <w:i/>
          <w:iCs/>
          <w:noProof/>
        </w:rPr>
        <w:t>Catalogue of Palaearctic Coleoptera Hydrophiloidea Histeroidea Staphylinoidea</w:t>
      </w:r>
      <w:r w:rsidRPr="00A37EC8">
        <w:rPr>
          <w:noProof/>
        </w:rPr>
        <w:t xml:space="preserve"> (ed. by Löbl, I. &amp; Smetana, A.). Apollo Books, Steensrup, pp. 133–203.</w:t>
      </w:r>
    </w:p>
    <w:p w14:paraId="65C89040" w14:textId="77777777" w:rsidR="00936A04" w:rsidRPr="00A37EC8" w:rsidRDefault="00936A04">
      <w:pPr>
        <w:pStyle w:val="Normlnweb"/>
        <w:divId w:val="1711495480"/>
        <w:rPr>
          <w:noProof/>
        </w:rPr>
      </w:pPr>
      <w:r w:rsidRPr="00A37EC8">
        <w:rPr>
          <w:smallCaps/>
          <w:noProof/>
        </w:rPr>
        <w:t>R Core Team</w:t>
      </w:r>
      <w:r w:rsidRPr="00A37EC8">
        <w:rPr>
          <w:noProof/>
        </w:rPr>
        <w:t>. 2015: R: A Language and Environmnet for Statistical Computing.</w:t>
      </w:r>
    </w:p>
    <w:p w14:paraId="5A52CD87" w14:textId="77777777" w:rsidR="00936A04" w:rsidRPr="00A37EC8" w:rsidRDefault="00936A04">
      <w:pPr>
        <w:pStyle w:val="Normlnweb"/>
        <w:divId w:val="1711495480"/>
        <w:rPr>
          <w:noProof/>
        </w:rPr>
      </w:pPr>
      <w:r w:rsidRPr="00A37EC8">
        <w:rPr>
          <w:smallCaps/>
          <w:noProof/>
        </w:rPr>
        <w:t>Ridgeway, J. a., Midgley, J.M., Collett, I.J. &amp; Villet, M.H.</w:t>
      </w:r>
      <w:r w:rsidRPr="00A37EC8">
        <w:rPr>
          <w:noProof/>
        </w:rPr>
        <w:t xml:space="preserve"> 2014: Advantages of using development models of the carrion beetles Thanatophilus micans (Fabricius) and T. mutilatus </w:t>
      </w:r>
      <w:r w:rsidRPr="00A37EC8">
        <w:rPr>
          <w:noProof/>
        </w:rPr>
        <w:lastRenderedPageBreak/>
        <w:t xml:space="preserve">(Castelneau) (Coleoptera: Silphidae) for estimating minimum post mortem intervals, verified with case data. </w:t>
      </w:r>
      <w:r w:rsidRPr="00A37EC8">
        <w:rPr>
          <w:i/>
          <w:iCs/>
          <w:noProof/>
        </w:rPr>
        <w:t>International Journal of Legal Medicine</w:t>
      </w:r>
      <w:r w:rsidRPr="00A37EC8">
        <w:rPr>
          <w:noProof/>
        </w:rPr>
        <w:t xml:space="preserve">, </w:t>
      </w:r>
      <w:r w:rsidRPr="00A37EC8">
        <w:rPr>
          <w:b/>
          <w:bCs/>
          <w:noProof/>
        </w:rPr>
        <w:t>128</w:t>
      </w:r>
      <w:r w:rsidRPr="00A37EC8">
        <w:rPr>
          <w:noProof/>
        </w:rPr>
        <w:t>, 207–220.</w:t>
      </w:r>
    </w:p>
    <w:p w14:paraId="35A38B8F" w14:textId="77777777" w:rsidR="00936A04" w:rsidRPr="00A37EC8" w:rsidRDefault="00936A04">
      <w:pPr>
        <w:pStyle w:val="Normlnweb"/>
        <w:divId w:val="1711495480"/>
        <w:rPr>
          <w:noProof/>
        </w:rPr>
      </w:pPr>
      <w:r w:rsidRPr="00A37EC8">
        <w:rPr>
          <w:smallCaps/>
          <w:noProof/>
        </w:rPr>
        <w:t>Richards, C.S., Crous, K.L. &amp; Villet, M.H.</w:t>
      </w:r>
      <w:r w:rsidRPr="00A37EC8">
        <w:rPr>
          <w:noProof/>
        </w:rPr>
        <w:t xml:space="preserve"> 2009: Models of development for blowfly sister species Chrysomya chloropyga and Chrysomya putoria. </w:t>
      </w:r>
      <w:r w:rsidRPr="00A37EC8">
        <w:rPr>
          <w:i/>
          <w:iCs/>
          <w:noProof/>
        </w:rPr>
        <w:t>Medical and Veterinary Entomology</w:t>
      </w:r>
      <w:r w:rsidRPr="00A37EC8">
        <w:rPr>
          <w:noProof/>
        </w:rPr>
        <w:t xml:space="preserve">, </w:t>
      </w:r>
      <w:r w:rsidRPr="00A37EC8">
        <w:rPr>
          <w:b/>
          <w:bCs/>
          <w:noProof/>
        </w:rPr>
        <w:t>23</w:t>
      </w:r>
      <w:r w:rsidRPr="00A37EC8">
        <w:rPr>
          <w:noProof/>
        </w:rPr>
        <w:t>, 56–61.</w:t>
      </w:r>
    </w:p>
    <w:p w14:paraId="5E2DCCC8" w14:textId="77777777" w:rsidR="00936A04" w:rsidRPr="00A37EC8" w:rsidRDefault="00936A04">
      <w:pPr>
        <w:pStyle w:val="Normlnweb"/>
        <w:divId w:val="1711495480"/>
        <w:rPr>
          <w:noProof/>
        </w:rPr>
      </w:pPr>
      <w:r w:rsidRPr="00A37EC8">
        <w:rPr>
          <w:smallCaps/>
          <w:noProof/>
        </w:rPr>
        <w:t>Richards, C.S. &amp; Villet, M.H.</w:t>
      </w:r>
      <w:r w:rsidRPr="00A37EC8">
        <w:rPr>
          <w:noProof/>
        </w:rPr>
        <w:t xml:space="preserve"> 2008: Factors affecting accuracy and precision of thermal summation models of insect development used to estimate post-mortem intervals. </w:t>
      </w:r>
      <w:r w:rsidRPr="00A37EC8">
        <w:rPr>
          <w:i/>
          <w:iCs/>
          <w:noProof/>
        </w:rPr>
        <w:t>International Journal of Legal Medicine</w:t>
      </w:r>
      <w:r w:rsidRPr="00A37EC8">
        <w:rPr>
          <w:noProof/>
        </w:rPr>
        <w:t xml:space="preserve">, </w:t>
      </w:r>
      <w:r w:rsidRPr="00A37EC8">
        <w:rPr>
          <w:b/>
          <w:bCs/>
          <w:noProof/>
        </w:rPr>
        <w:t>122</w:t>
      </w:r>
      <w:r w:rsidRPr="00A37EC8">
        <w:rPr>
          <w:noProof/>
        </w:rPr>
        <w:t>, 401–408.</w:t>
      </w:r>
    </w:p>
    <w:p w14:paraId="1E15FAB6" w14:textId="77777777" w:rsidR="00936A04" w:rsidRPr="00A37EC8" w:rsidRDefault="00936A04">
      <w:pPr>
        <w:pStyle w:val="Normlnweb"/>
        <w:divId w:val="1711495480"/>
        <w:rPr>
          <w:noProof/>
        </w:rPr>
      </w:pPr>
      <w:r w:rsidRPr="00A37EC8">
        <w:rPr>
          <w:smallCaps/>
          <w:noProof/>
        </w:rPr>
        <w:t>Růžička, J.</w:t>
      </w:r>
      <w:r w:rsidRPr="00A37EC8">
        <w:rPr>
          <w:noProof/>
        </w:rPr>
        <w:t xml:space="preserve"> 1994: Seasonal activity and habitat associations of Silphidae and Leiodidae: Cholevinae (Coleoptera) in central Bohemia. </w:t>
      </w:r>
      <w:r w:rsidRPr="00A37EC8">
        <w:rPr>
          <w:i/>
          <w:iCs/>
          <w:noProof/>
        </w:rPr>
        <w:t>Acta Societatis Zoologicae Bohemoslovicae</w:t>
      </w:r>
      <w:r w:rsidRPr="00A37EC8">
        <w:rPr>
          <w:noProof/>
        </w:rPr>
        <w:t>.</w:t>
      </w:r>
    </w:p>
    <w:p w14:paraId="4C3FDABA" w14:textId="77777777" w:rsidR="00936A04" w:rsidRPr="00A37EC8" w:rsidRDefault="00936A04">
      <w:pPr>
        <w:pStyle w:val="Normlnweb"/>
        <w:divId w:val="1711495480"/>
        <w:rPr>
          <w:noProof/>
        </w:rPr>
      </w:pPr>
      <w:r w:rsidRPr="00A37EC8">
        <w:rPr>
          <w:smallCaps/>
          <w:noProof/>
        </w:rPr>
        <w:t>Růžička, J. &amp; Schneider, J.</w:t>
      </w:r>
      <w:r w:rsidRPr="00A37EC8">
        <w:rPr>
          <w:noProof/>
        </w:rPr>
        <w:t xml:space="preserve"> 2004: Family Silphidae Latreille, 1807. In </w:t>
      </w:r>
      <w:r w:rsidRPr="00A37EC8">
        <w:rPr>
          <w:i/>
          <w:iCs/>
          <w:noProof/>
        </w:rPr>
        <w:t>Catalogue of Palaearctic Coleoptera, Vol. 2: Hydrophiloidea - Histeroidea - Staphylinoidea</w:t>
      </w:r>
      <w:r w:rsidRPr="00A37EC8">
        <w:rPr>
          <w:noProof/>
        </w:rPr>
        <w:t xml:space="preserve"> (ed. by Löbl, I. &amp; Smetana, A.). Apollo Books, Steens</w:t>
      </w:r>
      <w:r w:rsidR="00B61B2D">
        <w:rPr>
          <w:noProof/>
        </w:rPr>
        <w:t>t</w:t>
      </w:r>
      <w:r w:rsidRPr="00A37EC8">
        <w:rPr>
          <w:noProof/>
        </w:rPr>
        <w:t>rup, pp. 229–237.</w:t>
      </w:r>
    </w:p>
    <w:p w14:paraId="48B6FDC4" w14:textId="77777777" w:rsidR="00936A04" w:rsidRPr="00A37EC8" w:rsidRDefault="00936A04">
      <w:pPr>
        <w:pStyle w:val="Normlnweb"/>
        <w:divId w:val="1711495480"/>
        <w:rPr>
          <w:noProof/>
        </w:rPr>
      </w:pPr>
      <w:r w:rsidRPr="00A37EC8">
        <w:rPr>
          <w:smallCaps/>
          <w:noProof/>
        </w:rPr>
        <w:t>Schawaller, W.</w:t>
      </w:r>
      <w:r w:rsidRPr="00A37EC8">
        <w:rPr>
          <w:noProof/>
        </w:rPr>
        <w:t xml:space="preserve"> 1981: Taxonomie und Faunistik der Gattung Thanatophilus (Coleoptera: Silphidae). </w:t>
      </w:r>
      <w:r w:rsidRPr="00A37EC8">
        <w:rPr>
          <w:i/>
          <w:iCs/>
          <w:noProof/>
        </w:rPr>
        <w:t>Stutgarter Beiträge zur Naturkunde, Serie A (Biologie)</w:t>
      </w:r>
      <w:r w:rsidRPr="00A37EC8">
        <w:rPr>
          <w:noProof/>
        </w:rPr>
        <w:t xml:space="preserve">, </w:t>
      </w:r>
      <w:r w:rsidRPr="00A37EC8">
        <w:rPr>
          <w:b/>
          <w:bCs/>
          <w:noProof/>
        </w:rPr>
        <w:t>351</w:t>
      </w:r>
      <w:r w:rsidRPr="00A37EC8">
        <w:rPr>
          <w:noProof/>
        </w:rPr>
        <w:t>, 1–21.</w:t>
      </w:r>
    </w:p>
    <w:p w14:paraId="2F322D22" w14:textId="77777777" w:rsidR="00936A04" w:rsidRPr="00A37EC8" w:rsidRDefault="00936A04">
      <w:pPr>
        <w:pStyle w:val="Normlnweb"/>
        <w:divId w:val="1711495480"/>
        <w:rPr>
          <w:noProof/>
        </w:rPr>
      </w:pPr>
      <w:r w:rsidRPr="00A37EC8">
        <w:rPr>
          <w:smallCaps/>
          <w:noProof/>
        </w:rPr>
        <w:t>Schawaller, W.</w:t>
      </w:r>
      <w:r w:rsidRPr="00A37EC8">
        <w:rPr>
          <w:noProof/>
        </w:rPr>
        <w:t xml:space="preserve"> 1987: Faunistische und systematische Daten zur Silphidae-Fauna Südafrikas (Coleoptera: Silphidae). </w:t>
      </w:r>
      <w:r w:rsidRPr="00A37EC8">
        <w:rPr>
          <w:i/>
          <w:iCs/>
          <w:noProof/>
        </w:rPr>
        <w:t>Entomofauna</w:t>
      </w:r>
      <w:r w:rsidRPr="00A37EC8">
        <w:rPr>
          <w:noProof/>
        </w:rPr>
        <w:t xml:space="preserve">, </w:t>
      </w:r>
      <w:r w:rsidRPr="00A37EC8">
        <w:rPr>
          <w:b/>
          <w:bCs/>
          <w:noProof/>
        </w:rPr>
        <w:t>8</w:t>
      </w:r>
      <w:r w:rsidRPr="00A37EC8">
        <w:rPr>
          <w:noProof/>
        </w:rPr>
        <w:t>, 277–285.</w:t>
      </w:r>
    </w:p>
    <w:p w14:paraId="32FA3E87" w14:textId="74B15762" w:rsidR="00936A04" w:rsidRPr="00A37EC8" w:rsidRDefault="00936A04" w:rsidP="00F6280C">
      <w:pPr>
        <w:pStyle w:val="Normlnweb"/>
        <w:divId w:val="1711495480"/>
        <w:rPr>
          <w:noProof/>
        </w:rPr>
      </w:pPr>
      <w:r w:rsidRPr="00A37EC8">
        <w:rPr>
          <w:smallCaps/>
          <w:noProof/>
        </w:rPr>
        <w:t xml:space="preserve">Schilthuizen, M., Scholte, C., Wijk, R.E.J. van, Dommershuijzen, J., Horst, D. van der, zu Schlochtern, M.M., </w:t>
      </w:r>
      <w:r w:rsidR="00215CD6" w:rsidRPr="00F034BD">
        <w:rPr>
          <w:iCs/>
          <w:smallCaps/>
          <w:noProof/>
        </w:rPr>
        <w:t>Lievers, R., Groenenberg, D.S.J.</w:t>
      </w:r>
      <w:r w:rsidRPr="00A37EC8">
        <w:rPr>
          <w:noProof/>
        </w:rPr>
        <w:t xml:space="preserve"> 2011: Using DNA-barcoding to make the necrobiont beetle family Cholevidae accessible for forensic entomology. </w:t>
      </w:r>
      <w:r w:rsidRPr="00A37EC8">
        <w:rPr>
          <w:i/>
          <w:iCs/>
          <w:noProof/>
        </w:rPr>
        <w:t>Forensic Science International</w:t>
      </w:r>
      <w:r w:rsidRPr="00A37EC8">
        <w:rPr>
          <w:noProof/>
        </w:rPr>
        <w:t xml:space="preserve">, </w:t>
      </w:r>
      <w:r w:rsidRPr="00A37EC8">
        <w:rPr>
          <w:b/>
          <w:bCs/>
          <w:noProof/>
        </w:rPr>
        <w:t>210</w:t>
      </w:r>
      <w:r w:rsidRPr="00A37EC8">
        <w:rPr>
          <w:noProof/>
        </w:rPr>
        <w:t>, 91–95.</w:t>
      </w:r>
    </w:p>
    <w:p w14:paraId="453D9E54" w14:textId="7E7E78E2" w:rsidR="00936A04" w:rsidRPr="00A37EC8" w:rsidRDefault="00936A04">
      <w:pPr>
        <w:pStyle w:val="Normlnweb"/>
        <w:divId w:val="1711495480"/>
        <w:rPr>
          <w:noProof/>
        </w:rPr>
      </w:pPr>
      <w:r w:rsidRPr="00A37EC8">
        <w:rPr>
          <w:smallCaps/>
          <w:noProof/>
        </w:rPr>
        <w:t>Szymczakowski, W.</w:t>
      </w:r>
      <w:r w:rsidRPr="00A37EC8">
        <w:rPr>
          <w:noProof/>
        </w:rPr>
        <w:t xml:space="preserve"> 1961: </w:t>
      </w:r>
      <w:r w:rsidRPr="00A37EC8">
        <w:rPr>
          <w:i/>
          <w:iCs/>
          <w:noProof/>
        </w:rPr>
        <w:t>Klucze do oznaczania owadów Polski, Część XIX Chrząszcze - Coleoptera, Zeszyt 13 Catopidae. [Keys to identification of Poland insects, Part XIX Beetles - Coleoptera, Issue 13 Small carrion beetles - Catopidae)].</w:t>
      </w:r>
      <w:r w:rsidRPr="00A37EC8">
        <w:rPr>
          <w:noProof/>
        </w:rPr>
        <w:t xml:space="preserve"> Państwowe </w:t>
      </w:r>
      <w:r w:rsidR="00B61B2D">
        <w:rPr>
          <w:noProof/>
        </w:rPr>
        <w:t>W</w:t>
      </w:r>
      <w:r w:rsidR="00B61B2D" w:rsidRPr="00A37EC8">
        <w:rPr>
          <w:noProof/>
        </w:rPr>
        <w:t xml:space="preserve">ydawnictvo </w:t>
      </w:r>
      <w:r w:rsidR="00B61B2D">
        <w:rPr>
          <w:noProof/>
        </w:rPr>
        <w:t>N</w:t>
      </w:r>
      <w:r w:rsidR="00B61B2D" w:rsidRPr="00A37EC8">
        <w:rPr>
          <w:noProof/>
        </w:rPr>
        <w:t>aukowe</w:t>
      </w:r>
      <w:r w:rsidRPr="00A37EC8">
        <w:rPr>
          <w:noProof/>
        </w:rPr>
        <w:t>, Warszawa.</w:t>
      </w:r>
    </w:p>
    <w:p w14:paraId="67EFDBD3" w14:textId="77777777" w:rsidR="00936A04" w:rsidRPr="00A37EC8" w:rsidRDefault="00936A04">
      <w:pPr>
        <w:pStyle w:val="Normlnweb"/>
        <w:divId w:val="1711495480"/>
        <w:rPr>
          <w:noProof/>
        </w:rPr>
      </w:pPr>
      <w:r w:rsidRPr="00A37EC8">
        <w:rPr>
          <w:smallCaps/>
          <w:noProof/>
        </w:rPr>
        <w:t>Tarone, A.M. &amp; Foran, D.R.</w:t>
      </w:r>
      <w:r w:rsidRPr="00A37EC8">
        <w:rPr>
          <w:noProof/>
        </w:rPr>
        <w:t xml:space="preserve"> 2011: Gene expression during blow fly development: improving the precision of age estimates in forensic entomology. </w:t>
      </w:r>
      <w:r w:rsidRPr="00A37EC8">
        <w:rPr>
          <w:i/>
          <w:iCs/>
          <w:noProof/>
        </w:rPr>
        <w:t>Journal of Forensic Sciences</w:t>
      </w:r>
      <w:r w:rsidRPr="00A37EC8">
        <w:rPr>
          <w:noProof/>
        </w:rPr>
        <w:t xml:space="preserve">, </w:t>
      </w:r>
      <w:r w:rsidRPr="00A37EC8">
        <w:rPr>
          <w:b/>
          <w:bCs/>
          <w:noProof/>
        </w:rPr>
        <w:t>56</w:t>
      </w:r>
      <w:r w:rsidRPr="00A37EC8">
        <w:rPr>
          <w:noProof/>
        </w:rPr>
        <w:t>, S112–22.</w:t>
      </w:r>
    </w:p>
    <w:p w14:paraId="77D10949" w14:textId="77777777" w:rsidR="00936A04" w:rsidRPr="00A37EC8" w:rsidRDefault="00936A04">
      <w:pPr>
        <w:pStyle w:val="Normlnweb"/>
        <w:divId w:val="1711495480"/>
        <w:rPr>
          <w:noProof/>
        </w:rPr>
      </w:pPr>
      <w:r w:rsidRPr="00A37EC8">
        <w:rPr>
          <w:smallCaps/>
          <w:noProof/>
        </w:rPr>
        <w:t>Tarone, A.M., Picard, C.J., Spiegelman, C. &amp; Foran, D.R.</w:t>
      </w:r>
      <w:r w:rsidRPr="00A37EC8">
        <w:rPr>
          <w:noProof/>
        </w:rPr>
        <w:t xml:space="preserve"> 2011: Population and Temperature Effects on Lucilia sericata (Diptera: Calliphoridae) Body Size and Minimum Development Time. </w:t>
      </w:r>
      <w:r w:rsidRPr="00A37EC8">
        <w:rPr>
          <w:i/>
          <w:iCs/>
          <w:noProof/>
        </w:rPr>
        <w:t>Journal of Medical Entomology</w:t>
      </w:r>
      <w:r w:rsidRPr="00A37EC8">
        <w:rPr>
          <w:noProof/>
        </w:rPr>
        <w:t xml:space="preserve">, </w:t>
      </w:r>
      <w:r w:rsidRPr="00A37EC8">
        <w:rPr>
          <w:b/>
          <w:bCs/>
          <w:noProof/>
        </w:rPr>
        <w:t>48</w:t>
      </w:r>
      <w:r w:rsidRPr="00A37EC8">
        <w:rPr>
          <w:noProof/>
        </w:rPr>
        <w:t>, 1062–1068.</w:t>
      </w:r>
    </w:p>
    <w:p w14:paraId="295E3B58" w14:textId="77777777" w:rsidR="00936A04" w:rsidRPr="00A37EC8" w:rsidRDefault="00936A04">
      <w:pPr>
        <w:pStyle w:val="Normlnweb"/>
        <w:divId w:val="1711495480"/>
        <w:rPr>
          <w:noProof/>
        </w:rPr>
      </w:pPr>
      <w:r w:rsidRPr="00A37EC8">
        <w:rPr>
          <w:smallCaps/>
          <w:noProof/>
        </w:rPr>
        <w:t>Topp, W.</w:t>
      </w:r>
      <w:r w:rsidRPr="00A37EC8">
        <w:rPr>
          <w:noProof/>
        </w:rPr>
        <w:t xml:space="preserve"> 2003: Phenotypic plasticity and development of cold-season insects (Coleoptera: Leiodidae) and their response to climatic change. </w:t>
      </w:r>
      <w:r w:rsidRPr="00A37EC8">
        <w:rPr>
          <w:i/>
          <w:iCs/>
          <w:noProof/>
        </w:rPr>
        <w:t>European Journal of Entomology</w:t>
      </w:r>
      <w:r w:rsidRPr="00A37EC8">
        <w:rPr>
          <w:noProof/>
        </w:rPr>
        <w:t xml:space="preserve">, </w:t>
      </w:r>
      <w:r w:rsidRPr="00A37EC8">
        <w:rPr>
          <w:b/>
          <w:bCs/>
          <w:noProof/>
        </w:rPr>
        <w:t>100</w:t>
      </w:r>
      <w:r w:rsidRPr="00A37EC8">
        <w:rPr>
          <w:noProof/>
        </w:rPr>
        <w:t>, 233–243.</w:t>
      </w:r>
    </w:p>
    <w:p w14:paraId="1F176255" w14:textId="77777777" w:rsidR="00936A04" w:rsidRPr="00A37EC8" w:rsidRDefault="00936A04">
      <w:pPr>
        <w:pStyle w:val="Normlnweb"/>
        <w:divId w:val="1711495480"/>
        <w:rPr>
          <w:noProof/>
        </w:rPr>
      </w:pPr>
      <w:r w:rsidRPr="00A37EC8">
        <w:rPr>
          <w:smallCaps/>
          <w:noProof/>
        </w:rPr>
        <w:lastRenderedPageBreak/>
        <w:t>Velásquez, Y. &amp; Viloria, A.L.</w:t>
      </w:r>
      <w:r w:rsidRPr="00A37EC8">
        <w:rPr>
          <w:noProof/>
        </w:rPr>
        <w:t xml:space="preserve"> 2009: Effects of temperature on the development of the Neotropical carrion beetle Oxelytrum discicolle (Brullé, 1840) (Coleoptera: Silphidae). </w:t>
      </w:r>
      <w:r w:rsidRPr="00A37EC8">
        <w:rPr>
          <w:i/>
          <w:iCs/>
          <w:noProof/>
        </w:rPr>
        <w:t>Forensic Science International</w:t>
      </w:r>
      <w:r w:rsidRPr="00A37EC8">
        <w:rPr>
          <w:noProof/>
        </w:rPr>
        <w:t xml:space="preserve">, </w:t>
      </w:r>
      <w:r w:rsidRPr="00A37EC8">
        <w:rPr>
          <w:b/>
          <w:bCs/>
          <w:noProof/>
        </w:rPr>
        <w:t>185</w:t>
      </w:r>
      <w:r w:rsidRPr="00A37EC8">
        <w:rPr>
          <w:noProof/>
        </w:rPr>
        <w:t>, 107–109.</w:t>
      </w:r>
    </w:p>
    <w:p w14:paraId="5F2415AB" w14:textId="77777777" w:rsidR="00936A04" w:rsidRPr="00A37EC8" w:rsidRDefault="00936A04">
      <w:pPr>
        <w:pStyle w:val="Normlnweb"/>
        <w:divId w:val="1711495480"/>
        <w:rPr>
          <w:noProof/>
        </w:rPr>
      </w:pPr>
      <w:r w:rsidRPr="00A37EC8">
        <w:rPr>
          <w:smallCaps/>
          <w:noProof/>
        </w:rPr>
        <w:t>Velásquez, Y. &amp; Viloria, A.L.</w:t>
      </w:r>
      <w:r w:rsidRPr="00A37EC8">
        <w:rPr>
          <w:noProof/>
        </w:rPr>
        <w:t xml:space="preserve"> 2010: Instar determination of the neotropical beetle Oxelytrum discicolle (Coleoptera: Silphidae). </w:t>
      </w:r>
      <w:r w:rsidRPr="00A37EC8">
        <w:rPr>
          <w:i/>
          <w:iCs/>
          <w:noProof/>
        </w:rPr>
        <w:t>Journal of Medical Entomology</w:t>
      </w:r>
      <w:r w:rsidRPr="00A37EC8">
        <w:rPr>
          <w:noProof/>
        </w:rPr>
        <w:t xml:space="preserve">, </w:t>
      </w:r>
      <w:r w:rsidRPr="00A37EC8">
        <w:rPr>
          <w:b/>
          <w:bCs/>
          <w:noProof/>
        </w:rPr>
        <w:t>47</w:t>
      </w:r>
      <w:r w:rsidRPr="00A37EC8">
        <w:rPr>
          <w:noProof/>
        </w:rPr>
        <w:t>, 723–726.</w:t>
      </w:r>
    </w:p>
    <w:p w14:paraId="06602335" w14:textId="77777777" w:rsidR="00936A04" w:rsidRPr="00065521" w:rsidRDefault="00936A04">
      <w:pPr>
        <w:pStyle w:val="Normlnweb"/>
        <w:divId w:val="1711495480"/>
        <w:rPr>
          <w:noProof/>
        </w:rPr>
      </w:pPr>
      <w:r w:rsidRPr="00A37EC8">
        <w:rPr>
          <w:smallCaps/>
          <w:noProof/>
        </w:rPr>
        <w:t>Villet, M.</w:t>
      </w:r>
      <w:r w:rsidRPr="00A37EC8">
        <w:rPr>
          <w:noProof/>
        </w:rPr>
        <w:t xml:space="preserve"> 2011: African carrion ecosystems and their insect communities in relation to forensic entomology. </w:t>
      </w:r>
      <w:r w:rsidRPr="00A37EC8">
        <w:rPr>
          <w:i/>
          <w:iCs/>
          <w:noProof/>
        </w:rPr>
        <w:t>Pest Technol</w:t>
      </w:r>
      <w:r w:rsidR="00B61B2D">
        <w:rPr>
          <w:i/>
          <w:iCs/>
          <w:noProof/>
        </w:rPr>
        <w:t xml:space="preserve">ogy, </w:t>
      </w:r>
      <w:r w:rsidR="00435234" w:rsidRPr="00230200">
        <w:rPr>
          <w:b/>
          <w:iCs/>
          <w:noProof/>
        </w:rPr>
        <w:t>5</w:t>
      </w:r>
      <w:r w:rsidR="00435234" w:rsidRPr="00230200">
        <w:rPr>
          <w:iCs/>
          <w:noProof/>
        </w:rPr>
        <w:t>, 1-15</w:t>
      </w:r>
      <w:r w:rsidRPr="00B61B2D">
        <w:rPr>
          <w:noProof/>
        </w:rPr>
        <w:t>.</w:t>
      </w:r>
    </w:p>
    <w:p w14:paraId="313352D0" w14:textId="77777777" w:rsidR="00936A04" w:rsidRPr="00A37EC8" w:rsidRDefault="00936A04">
      <w:pPr>
        <w:pStyle w:val="Normlnweb"/>
        <w:divId w:val="1711495480"/>
        <w:rPr>
          <w:noProof/>
        </w:rPr>
      </w:pPr>
      <w:r w:rsidRPr="00A37EC8">
        <w:rPr>
          <w:smallCaps/>
          <w:noProof/>
        </w:rPr>
        <w:t>Villet, M.H., MacKenzie, B. &amp; Muller, W.J.</w:t>
      </w:r>
      <w:r w:rsidRPr="00A37EC8">
        <w:rPr>
          <w:noProof/>
        </w:rPr>
        <w:t xml:space="preserve"> 2006: Larval development of the carrion-breeding flesh fly, Sarcophaga (Liosarcophaga) tibialis Macquart (Diptera : Sarcophagidae), at constant temperatures. </w:t>
      </w:r>
      <w:r w:rsidRPr="00A37EC8">
        <w:rPr>
          <w:i/>
          <w:iCs/>
          <w:noProof/>
        </w:rPr>
        <w:t>African Entomology</w:t>
      </w:r>
      <w:r w:rsidRPr="00A37EC8">
        <w:rPr>
          <w:noProof/>
        </w:rPr>
        <w:t xml:space="preserve">, </w:t>
      </w:r>
      <w:r w:rsidRPr="00A37EC8">
        <w:rPr>
          <w:b/>
          <w:bCs/>
          <w:noProof/>
        </w:rPr>
        <w:t>14</w:t>
      </w:r>
      <w:r w:rsidRPr="00A37EC8">
        <w:rPr>
          <w:noProof/>
        </w:rPr>
        <w:t>, 357–366.</w:t>
      </w:r>
    </w:p>
    <w:p w14:paraId="18FCD5FF" w14:textId="77777777" w:rsidR="00936A04" w:rsidRPr="00A37EC8" w:rsidRDefault="00936A04">
      <w:pPr>
        <w:pStyle w:val="Normlnweb"/>
        <w:divId w:val="1711495480"/>
        <w:rPr>
          <w:noProof/>
        </w:rPr>
      </w:pPr>
      <w:r w:rsidRPr="00A37EC8">
        <w:rPr>
          <w:smallCaps/>
          <w:noProof/>
        </w:rPr>
        <w:t>Voss, S.C., Cook, D.F., Hung, W.-F. &amp; Dadour, I.R.</w:t>
      </w:r>
      <w:r w:rsidRPr="00A37EC8">
        <w:rPr>
          <w:noProof/>
        </w:rPr>
        <w:t xml:space="preserve"> 2014: Survival and development of the forensically important blow fly, Calliphora varifrons (Diptera: Calliphoridae) at constant temperatures. </w:t>
      </w:r>
      <w:r w:rsidRPr="00A37EC8">
        <w:rPr>
          <w:i/>
          <w:iCs/>
          <w:noProof/>
        </w:rPr>
        <w:t>Forensic Science, Medicine, and Pathology</w:t>
      </w:r>
      <w:r w:rsidRPr="00A37EC8">
        <w:rPr>
          <w:noProof/>
        </w:rPr>
        <w:t xml:space="preserve">, </w:t>
      </w:r>
      <w:r w:rsidRPr="00A37EC8">
        <w:rPr>
          <w:b/>
          <w:bCs/>
          <w:noProof/>
        </w:rPr>
        <w:t>10</w:t>
      </w:r>
      <w:r w:rsidRPr="00A37EC8">
        <w:rPr>
          <w:noProof/>
        </w:rPr>
        <w:t>, 314–21.</w:t>
      </w:r>
    </w:p>
    <w:p w14:paraId="36AA68B6" w14:textId="77777777" w:rsidR="00936A04" w:rsidRPr="00A37EC8" w:rsidRDefault="00936A04">
      <w:pPr>
        <w:pStyle w:val="Normlnweb"/>
        <w:divId w:val="1711495480"/>
        <w:rPr>
          <w:noProof/>
        </w:rPr>
      </w:pPr>
      <w:r w:rsidRPr="00A37EC8">
        <w:rPr>
          <w:smallCaps/>
          <w:noProof/>
        </w:rPr>
        <w:t>Voss, S.C., Spafford, H. &amp; Dadour, I.R.</w:t>
      </w:r>
      <w:r w:rsidRPr="00A37EC8">
        <w:rPr>
          <w:noProof/>
        </w:rPr>
        <w:t xml:space="preserve"> 2010a: Temperature-dependent development of the parasitoid Tachinaephagus zealandicus on five forensically important carrion fly species. </w:t>
      </w:r>
      <w:r w:rsidRPr="00A37EC8">
        <w:rPr>
          <w:i/>
          <w:iCs/>
          <w:noProof/>
        </w:rPr>
        <w:t>Medical and Veterinary Entomology</w:t>
      </w:r>
      <w:r w:rsidRPr="00A37EC8">
        <w:rPr>
          <w:noProof/>
        </w:rPr>
        <w:t xml:space="preserve">, </w:t>
      </w:r>
      <w:r w:rsidRPr="00A37EC8">
        <w:rPr>
          <w:b/>
          <w:bCs/>
          <w:noProof/>
        </w:rPr>
        <w:t>24</w:t>
      </w:r>
      <w:r w:rsidRPr="00A37EC8">
        <w:rPr>
          <w:noProof/>
        </w:rPr>
        <w:t>, 189–98.</w:t>
      </w:r>
    </w:p>
    <w:p w14:paraId="427FD620" w14:textId="77777777" w:rsidR="00936A04" w:rsidRPr="00A37EC8" w:rsidRDefault="00936A04">
      <w:pPr>
        <w:pStyle w:val="Normlnweb"/>
        <w:divId w:val="1711495480"/>
        <w:rPr>
          <w:noProof/>
        </w:rPr>
      </w:pPr>
      <w:r w:rsidRPr="00A37EC8">
        <w:rPr>
          <w:smallCaps/>
          <w:noProof/>
        </w:rPr>
        <w:t>Voss, S.C., Spafford, H. &amp; Dadour, I.R.</w:t>
      </w:r>
      <w:r w:rsidRPr="00A37EC8">
        <w:rPr>
          <w:noProof/>
        </w:rPr>
        <w:t xml:space="preserve"> 2010b: Temperature-dependant development of Nasonia vitripennis on five forensically important carrion fly species. </w:t>
      </w:r>
      <w:r w:rsidRPr="00A37EC8">
        <w:rPr>
          <w:i/>
          <w:iCs/>
          <w:noProof/>
        </w:rPr>
        <w:t>Entomologia Experimentalis et Applicata</w:t>
      </w:r>
      <w:r w:rsidRPr="00A37EC8">
        <w:rPr>
          <w:noProof/>
        </w:rPr>
        <w:t xml:space="preserve">, </w:t>
      </w:r>
      <w:r w:rsidRPr="00A37EC8">
        <w:rPr>
          <w:b/>
          <w:bCs/>
          <w:noProof/>
        </w:rPr>
        <w:t>135</w:t>
      </w:r>
      <w:r w:rsidRPr="00A37EC8">
        <w:rPr>
          <w:noProof/>
        </w:rPr>
        <w:t>, 37–47.</w:t>
      </w:r>
    </w:p>
    <w:p w14:paraId="3D465275" w14:textId="77777777" w:rsidR="00936A04" w:rsidRPr="00A37EC8" w:rsidRDefault="00936A04">
      <w:pPr>
        <w:pStyle w:val="Normlnweb"/>
        <w:divId w:val="1711495480"/>
        <w:rPr>
          <w:noProof/>
        </w:rPr>
      </w:pPr>
      <w:r w:rsidRPr="00A37EC8">
        <w:rPr>
          <w:smallCaps/>
          <w:noProof/>
        </w:rPr>
        <w:t>Wickham, H.</w:t>
      </w:r>
      <w:r w:rsidRPr="00A37EC8">
        <w:rPr>
          <w:noProof/>
        </w:rPr>
        <w:t xml:space="preserve"> 2009: ggplot2: elegant graphics for data analysis.</w:t>
      </w:r>
    </w:p>
    <w:p w14:paraId="4DD61B42" w14:textId="77777777" w:rsidR="00936A04" w:rsidRPr="00A37EC8" w:rsidRDefault="00936A04">
      <w:pPr>
        <w:pStyle w:val="Normlnweb"/>
        <w:divId w:val="1711495480"/>
        <w:rPr>
          <w:noProof/>
        </w:rPr>
      </w:pPr>
      <w:r w:rsidRPr="00A37EC8">
        <w:rPr>
          <w:smallCaps/>
          <w:noProof/>
        </w:rPr>
        <w:t>Zuha, R.M. &amp; Omar, B.</w:t>
      </w:r>
      <w:r w:rsidRPr="00A37EC8">
        <w:rPr>
          <w:noProof/>
        </w:rPr>
        <w:t xml:space="preserve"> 2014: Developmental rate, size, and sexual dimorphism of Megaselia scalaris (Loew) (Diptera: Phoridae): its possible implications in forensic entomology. </w:t>
      </w:r>
      <w:r w:rsidRPr="00A37EC8">
        <w:rPr>
          <w:i/>
          <w:iCs/>
          <w:noProof/>
        </w:rPr>
        <w:t>Parasitology Research</w:t>
      </w:r>
      <w:r w:rsidRPr="00A37EC8">
        <w:rPr>
          <w:noProof/>
        </w:rPr>
        <w:t xml:space="preserve">, </w:t>
      </w:r>
      <w:r w:rsidRPr="00A37EC8">
        <w:rPr>
          <w:b/>
          <w:bCs/>
          <w:noProof/>
        </w:rPr>
        <w:t>113</w:t>
      </w:r>
      <w:r w:rsidRPr="00A37EC8">
        <w:rPr>
          <w:noProof/>
        </w:rPr>
        <w:t xml:space="preserve">, 2285–94. </w:t>
      </w:r>
    </w:p>
    <w:p w14:paraId="29E09B21" w14:textId="77777777" w:rsidR="00BD50C9" w:rsidRPr="00A37EC8" w:rsidRDefault="00BD50C9" w:rsidP="00BD50C9">
      <w:pPr>
        <w:divId w:val="508100611"/>
        <w:rPr>
          <w:rFonts w:ascii="Times New Roman" w:hAnsi="Times New Roman" w:cs="Times New Roman"/>
          <w:sz w:val="24"/>
          <w:szCs w:val="24"/>
        </w:rPr>
      </w:pPr>
    </w:p>
    <w:p w14:paraId="28AC06E6" w14:textId="2A0276D3" w:rsidR="00FC2F41" w:rsidRPr="00A37EC8" w:rsidRDefault="00FC2F41" w:rsidP="00BD50C9">
      <w:pPr>
        <w:divId w:val="508100611"/>
        <w:rPr>
          <w:rFonts w:ascii="Times New Roman" w:hAnsi="Times New Roman" w:cs="Times New Roman"/>
          <w:sz w:val="24"/>
          <w:szCs w:val="24"/>
        </w:rPr>
      </w:pPr>
      <w:r w:rsidRPr="00A37EC8">
        <w:rPr>
          <w:rFonts w:ascii="Times New Roman" w:hAnsi="Times New Roman" w:cs="Times New Roman"/>
          <w:sz w:val="24"/>
          <w:szCs w:val="24"/>
        </w:rPr>
        <w:t xml:space="preserve">Table 1: Summary of development constants for </w:t>
      </w:r>
      <w:r w:rsidR="00215CD6" w:rsidRPr="007561CE">
        <w:rPr>
          <w:rFonts w:ascii="Times New Roman" w:hAnsi="Times New Roman" w:cs="Times New Roman"/>
          <w:i/>
          <w:sz w:val="24"/>
          <w:szCs w:val="24"/>
        </w:rPr>
        <w:t>S. watsoni</w:t>
      </w:r>
      <w:r w:rsidRPr="00A37EC8">
        <w:rPr>
          <w:rFonts w:ascii="Times New Roman" w:hAnsi="Times New Roman" w:cs="Times New Roman"/>
          <w:sz w:val="24"/>
          <w:szCs w:val="24"/>
        </w:rPr>
        <w:t xml:space="preserve"> for five developmental stages. Sum of effective temperatures (k) and lower developmental threshold (t) shown as means with standard errors</w:t>
      </w:r>
      <w:r w:rsidR="00065521">
        <w:rPr>
          <w:rFonts w:ascii="Times New Roman" w:hAnsi="Times New Roman" w:cs="Times New Roman"/>
          <w:sz w:val="24"/>
          <w:szCs w:val="24"/>
        </w:rPr>
        <w:t xml:space="preserve"> (co</w:t>
      </w:r>
      <w:r w:rsidR="00064636">
        <w:rPr>
          <w:rFonts w:ascii="Times New Roman" w:hAnsi="Times New Roman" w:cs="Times New Roman"/>
          <w:sz w:val="24"/>
          <w:szCs w:val="24"/>
        </w:rPr>
        <w:t xml:space="preserve">efficient of determination (R2) and degrees of freedom (Df) </w:t>
      </w:r>
      <w:r w:rsidR="0081444D">
        <w:rPr>
          <w:rFonts w:ascii="Times New Roman" w:hAnsi="Times New Roman" w:cs="Times New Roman"/>
          <w:sz w:val="24"/>
          <w:szCs w:val="24"/>
        </w:rPr>
        <w:t xml:space="preserve">and p values </w:t>
      </w:r>
      <w:r w:rsidR="00064636">
        <w:rPr>
          <w:rFonts w:ascii="Times New Roman" w:hAnsi="Times New Roman" w:cs="Times New Roman"/>
          <w:sz w:val="24"/>
          <w:szCs w:val="24"/>
        </w:rPr>
        <w:t xml:space="preserve">are provided). </w:t>
      </w:r>
    </w:p>
    <w:tbl>
      <w:tblPr>
        <w:tblW w:w="9515" w:type="dxa"/>
        <w:tblInd w:w="91" w:type="dxa"/>
        <w:tblLook w:val="04A0" w:firstRow="1" w:lastRow="0" w:firstColumn="1" w:lastColumn="0" w:noHBand="0" w:noVBand="1"/>
      </w:tblPr>
      <w:tblGrid>
        <w:gridCol w:w="879"/>
        <w:gridCol w:w="1687"/>
        <w:gridCol w:w="1170"/>
        <w:gridCol w:w="576"/>
        <w:gridCol w:w="1254"/>
        <w:gridCol w:w="1982"/>
        <w:gridCol w:w="1983"/>
      </w:tblGrid>
      <w:tr w:rsidR="00FC2F41" w:rsidRPr="00A37EC8" w14:paraId="6817BDAD" w14:textId="77777777">
        <w:trPr>
          <w:divId w:val="508100611"/>
          <w:trHeight w:val="300"/>
        </w:trPr>
        <w:tc>
          <w:tcPr>
            <w:tcW w:w="880" w:type="dxa"/>
            <w:tcBorders>
              <w:top w:val="single" w:sz="8" w:space="0" w:color="auto"/>
              <w:left w:val="nil"/>
              <w:bottom w:val="single" w:sz="4" w:space="0" w:color="auto"/>
              <w:right w:val="nil"/>
            </w:tcBorders>
            <w:shd w:val="clear" w:color="auto" w:fill="auto"/>
            <w:noWrap/>
            <w:vAlign w:val="bottom"/>
          </w:tcPr>
          <w:p w14:paraId="6A916B16"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Stage</w:t>
            </w:r>
          </w:p>
        </w:tc>
        <w:tc>
          <w:tcPr>
            <w:tcW w:w="1689" w:type="dxa"/>
            <w:tcBorders>
              <w:top w:val="single" w:sz="8" w:space="0" w:color="auto"/>
              <w:left w:val="nil"/>
              <w:bottom w:val="single" w:sz="4" w:space="0" w:color="auto"/>
              <w:right w:val="nil"/>
            </w:tcBorders>
            <w:shd w:val="clear" w:color="auto" w:fill="auto"/>
            <w:noWrap/>
            <w:vAlign w:val="bottom"/>
          </w:tcPr>
          <w:p w14:paraId="67C61A69"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Temperature range</w:t>
            </w:r>
          </w:p>
        </w:tc>
        <w:tc>
          <w:tcPr>
            <w:tcW w:w="1171" w:type="dxa"/>
            <w:tcBorders>
              <w:top w:val="single" w:sz="8" w:space="0" w:color="auto"/>
              <w:left w:val="nil"/>
              <w:bottom w:val="single" w:sz="4" w:space="0" w:color="auto"/>
              <w:right w:val="nil"/>
            </w:tcBorders>
            <w:shd w:val="clear" w:color="auto" w:fill="auto"/>
            <w:noWrap/>
            <w:vAlign w:val="bottom"/>
          </w:tcPr>
          <w:p w14:paraId="35F00BCE"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R</w:t>
            </w:r>
            <w:r w:rsidRPr="00A37EC8">
              <w:rPr>
                <w:rFonts w:ascii="Times New Roman" w:eastAsia="Times New Roman" w:hAnsi="Times New Roman" w:cs="Times New Roman"/>
                <w:b/>
                <w:bCs/>
                <w:color w:val="000000"/>
                <w:sz w:val="24"/>
                <w:szCs w:val="24"/>
                <w:vertAlign w:val="superscript"/>
              </w:rPr>
              <w:t>2</w:t>
            </w:r>
          </w:p>
        </w:tc>
        <w:tc>
          <w:tcPr>
            <w:tcW w:w="551" w:type="dxa"/>
            <w:tcBorders>
              <w:top w:val="single" w:sz="8" w:space="0" w:color="auto"/>
              <w:left w:val="nil"/>
              <w:bottom w:val="single" w:sz="4" w:space="0" w:color="auto"/>
              <w:right w:val="nil"/>
            </w:tcBorders>
            <w:shd w:val="clear" w:color="auto" w:fill="auto"/>
            <w:noWrap/>
            <w:vAlign w:val="bottom"/>
          </w:tcPr>
          <w:p w14:paraId="5501B99F"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Df</w:t>
            </w:r>
          </w:p>
        </w:tc>
        <w:tc>
          <w:tcPr>
            <w:tcW w:w="1255" w:type="dxa"/>
            <w:tcBorders>
              <w:top w:val="single" w:sz="8" w:space="0" w:color="auto"/>
              <w:left w:val="nil"/>
              <w:bottom w:val="single" w:sz="4" w:space="0" w:color="auto"/>
              <w:right w:val="nil"/>
            </w:tcBorders>
            <w:shd w:val="clear" w:color="auto" w:fill="auto"/>
            <w:noWrap/>
            <w:vAlign w:val="bottom"/>
          </w:tcPr>
          <w:p w14:paraId="3E3AF628"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i/>
                <w:iCs/>
                <w:color w:val="000000"/>
                <w:sz w:val="24"/>
                <w:szCs w:val="24"/>
              </w:rPr>
              <w:t>p</w:t>
            </w:r>
            <w:r w:rsidRPr="00A37EC8">
              <w:rPr>
                <w:rFonts w:ascii="Times New Roman" w:eastAsia="Times New Roman" w:hAnsi="Times New Roman" w:cs="Times New Roman"/>
                <w:b/>
                <w:bCs/>
                <w:color w:val="000000"/>
                <w:sz w:val="24"/>
                <w:szCs w:val="24"/>
              </w:rPr>
              <w:t xml:space="preserve"> value</w:t>
            </w:r>
          </w:p>
        </w:tc>
        <w:tc>
          <w:tcPr>
            <w:tcW w:w="1984" w:type="dxa"/>
            <w:tcBorders>
              <w:top w:val="single" w:sz="8" w:space="0" w:color="auto"/>
              <w:left w:val="nil"/>
              <w:bottom w:val="single" w:sz="4" w:space="0" w:color="auto"/>
              <w:right w:val="nil"/>
            </w:tcBorders>
            <w:shd w:val="clear" w:color="auto" w:fill="auto"/>
            <w:noWrap/>
            <w:vAlign w:val="bottom"/>
          </w:tcPr>
          <w:p w14:paraId="77023DDC"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 xml:space="preserve">k </w:t>
            </w:r>
          </w:p>
        </w:tc>
        <w:tc>
          <w:tcPr>
            <w:tcW w:w="1985" w:type="dxa"/>
            <w:tcBorders>
              <w:top w:val="single" w:sz="8" w:space="0" w:color="auto"/>
              <w:left w:val="nil"/>
              <w:bottom w:val="single" w:sz="4" w:space="0" w:color="auto"/>
              <w:right w:val="nil"/>
            </w:tcBorders>
            <w:shd w:val="clear" w:color="auto" w:fill="auto"/>
            <w:noWrap/>
            <w:vAlign w:val="bottom"/>
          </w:tcPr>
          <w:p w14:paraId="2C0C1F41"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t</w:t>
            </w:r>
          </w:p>
        </w:tc>
      </w:tr>
      <w:tr w:rsidR="00FC2F41" w:rsidRPr="00A37EC8" w14:paraId="40BE97EB" w14:textId="77777777">
        <w:trPr>
          <w:divId w:val="508100611"/>
          <w:trHeight w:val="300"/>
        </w:trPr>
        <w:tc>
          <w:tcPr>
            <w:tcW w:w="880" w:type="dxa"/>
            <w:tcBorders>
              <w:top w:val="nil"/>
              <w:left w:val="nil"/>
              <w:bottom w:val="nil"/>
              <w:right w:val="nil"/>
            </w:tcBorders>
            <w:shd w:val="clear" w:color="auto" w:fill="auto"/>
            <w:noWrap/>
            <w:vAlign w:val="bottom"/>
          </w:tcPr>
          <w:p w14:paraId="71D49779"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Egg</w:t>
            </w:r>
          </w:p>
        </w:tc>
        <w:tc>
          <w:tcPr>
            <w:tcW w:w="1689" w:type="dxa"/>
            <w:tcBorders>
              <w:top w:val="nil"/>
              <w:left w:val="nil"/>
              <w:bottom w:val="nil"/>
              <w:right w:val="nil"/>
            </w:tcBorders>
            <w:shd w:val="clear" w:color="auto" w:fill="auto"/>
            <w:noWrap/>
            <w:vAlign w:val="bottom"/>
          </w:tcPr>
          <w:p w14:paraId="03C3DFF1"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tcPr>
          <w:p w14:paraId="0C72D215"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0.8134</w:t>
            </w:r>
          </w:p>
        </w:tc>
        <w:tc>
          <w:tcPr>
            <w:tcW w:w="551" w:type="dxa"/>
            <w:tcBorders>
              <w:top w:val="nil"/>
              <w:left w:val="nil"/>
              <w:bottom w:val="nil"/>
              <w:right w:val="nil"/>
            </w:tcBorders>
            <w:shd w:val="clear" w:color="auto" w:fill="auto"/>
            <w:noWrap/>
            <w:vAlign w:val="bottom"/>
          </w:tcPr>
          <w:p w14:paraId="2BF22594"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w:t>
            </w:r>
          </w:p>
        </w:tc>
        <w:tc>
          <w:tcPr>
            <w:tcW w:w="1255" w:type="dxa"/>
            <w:tcBorders>
              <w:top w:val="nil"/>
              <w:left w:val="nil"/>
              <w:bottom w:val="nil"/>
              <w:right w:val="nil"/>
            </w:tcBorders>
            <w:shd w:val="clear" w:color="auto" w:fill="auto"/>
            <w:noWrap/>
            <w:vAlign w:val="bottom"/>
          </w:tcPr>
          <w:p w14:paraId="03987037"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tcPr>
          <w:p w14:paraId="0A15B278"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929.354 ±49.111</w:t>
            </w:r>
          </w:p>
        </w:tc>
        <w:tc>
          <w:tcPr>
            <w:tcW w:w="1985" w:type="dxa"/>
            <w:tcBorders>
              <w:top w:val="nil"/>
              <w:left w:val="nil"/>
              <w:bottom w:val="nil"/>
              <w:right w:val="nil"/>
            </w:tcBorders>
            <w:shd w:val="clear" w:color="auto" w:fill="auto"/>
            <w:noWrap/>
            <w:vAlign w:val="center"/>
          </w:tcPr>
          <w:p w14:paraId="7D6C59D1"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11.400 ±0.368</w:t>
            </w:r>
          </w:p>
        </w:tc>
      </w:tr>
      <w:tr w:rsidR="00FC2F41" w:rsidRPr="00A37EC8" w14:paraId="49D76EEC" w14:textId="77777777">
        <w:trPr>
          <w:divId w:val="508100611"/>
          <w:trHeight w:val="300"/>
        </w:trPr>
        <w:tc>
          <w:tcPr>
            <w:tcW w:w="880" w:type="dxa"/>
            <w:tcBorders>
              <w:top w:val="nil"/>
              <w:left w:val="nil"/>
              <w:bottom w:val="nil"/>
              <w:right w:val="nil"/>
            </w:tcBorders>
            <w:shd w:val="clear" w:color="auto" w:fill="auto"/>
            <w:noWrap/>
            <w:vAlign w:val="bottom"/>
          </w:tcPr>
          <w:p w14:paraId="6AD6E8E9"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L1</w:t>
            </w:r>
          </w:p>
        </w:tc>
        <w:tc>
          <w:tcPr>
            <w:tcW w:w="1689" w:type="dxa"/>
            <w:tcBorders>
              <w:top w:val="nil"/>
              <w:left w:val="nil"/>
              <w:bottom w:val="nil"/>
              <w:right w:val="nil"/>
            </w:tcBorders>
            <w:shd w:val="clear" w:color="auto" w:fill="auto"/>
            <w:noWrap/>
            <w:vAlign w:val="bottom"/>
          </w:tcPr>
          <w:p w14:paraId="51B22AFB"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tcPr>
          <w:p w14:paraId="3B27AE3C"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0.9375</w:t>
            </w:r>
          </w:p>
        </w:tc>
        <w:tc>
          <w:tcPr>
            <w:tcW w:w="551" w:type="dxa"/>
            <w:tcBorders>
              <w:top w:val="nil"/>
              <w:left w:val="nil"/>
              <w:bottom w:val="nil"/>
              <w:right w:val="nil"/>
            </w:tcBorders>
            <w:shd w:val="clear" w:color="auto" w:fill="auto"/>
            <w:noWrap/>
            <w:vAlign w:val="bottom"/>
          </w:tcPr>
          <w:p w14:paraId="7C53FF79"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171</w:t>
            </w:r>
          </w:p>
        </w:tc>
        <w:tc>
          <w:tcPr>
            <w:tcW w:w="1255" w:type="dxa"/>
            <w:tcBorders>
              <w:top w:val="nil"/>
              <w:left w:val="nil"/>
              <w:bottom w:val="nil"/>
              <w:right w:val="nil"/>
            </w:tcBorders>
            <w:shd w:val="clear" w:color="auto" w:fill="auto"/>
            <w:noWrap/>
            <w:vAlign w:val="bottom"/>
          </w:tcPr>
          <w:p w14:paraId="3D7CB054"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tcPr>
          <w:p w14:paraId="73856B97"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233.683 ±27.031</w:t>
            </w:r>
          </w:p>
        </w:tc>
        <w:tc>
          <w:tcPr>
            <w:tcW w:w="1985" w:type="dxa"/>
            <w:tcBorders>
              <w:top w:val="nil"/>
              <w:left w:val="nil"/>
              <w:bottom w:val="nil"/>
              <w:right w:val="nil"/>
            </w:tcBorders>
            <w:shd w:val="clear" w:color="auto" w:fill="auto"/>
            <w:noWrap/>
            <w:vAlign w:val="center"/>
          </w:tcPr>
          <w:p w14:paraId="607D8154"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15.437 ±0.305</w:t>
            </w:r>
          </w:p>
        </w:tc>
      </w:tr>
      <w:tr w:rsidR="00FC2F41" w:rsidRPr="00A37EC8" w14:paraId="13EC5816" w14:textId="77777777">
        <w:trPr>
          <w:divId w:val="508100611"/>
          <w:trHeight w:val="300"/>
        </w:trPr>
        <w:tc>
          <w:tcPr>
            <w:tcW w:w="880" w:type="dxa"/>
            <w:tcBorders>
              <w:top w:val="nil"/>
              <w:left w:val="nil"/>
              <w:bottom w:val="nil"/>
              <w:right w:val="nil"/>
            </w:tcBorders>
            <w:shd w:val="clear" w:color="auto" w:fill="auto"/>
            <w:noWrap/>
            <w:vAlign w:val="bottom"/>
          </w:tcPr>
          <w:p w14:paraId="68C733CA"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L2</w:t>
            </w:r>
          </w:p>
        </w:tc>
        <w:tc>
          <w:tcPr>
            <w:tcW w:w="1689" w:type="dxa"/>
            <w:tcBorders>
              <w:top w:val="nil"/>
              <w:left w:val="nil"/>
              <w:bottom w:val="nil"/>
              <w:right w:val="nil"/>
            </w:tcBorders>
            <w:shd w:val="clear" w:color="auto" w:fill="auto"/>
            <w:noWrap/>
            <w:vAlign w:val="bottom"/>
          </w:tcPr>
          <w:p w14:paraId="3D1AC757"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tcPr>
          <w:p w14:paraId="475E3137"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0.8768</w:t>
            </w:r>
          </w:p>
        </w:tc>
        <w:tc>
          <w:tcPr>
            <w:tcW w:w="551" w:type="dxa"/>
            <w:tcBorders>
              <w:top w:val="nil"/>
              <w:left w:val="nil"/>
              <w:bottom w:val="nil"/>
              <w:right w:val="nil"/>
            </w:tcBorders>
            <w:shd w:val="clear" w:color="auto" w:fill="auto"/>
            <w:noWrap/>
            <w:vAlign w:val="bottom"/>
          </w:tcPr>
          <w:p w14:paraId="0392F84E"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206</w:t>
            </w:r>
          </w:p>
        </w:tc>
        <w:tc>
          <w:tcPr>
            <w:tcW w:w="1255" w:type="dxa"/>
            <w:tcBorders>
              <w:top w:val="nil"/>
              <w:left w:val="nil"/>
              <w:bottom w:val="nil"/>
              <w:right w:val="nil"/>
            </w:tcBorders>
            <w:shd w:val="clear" w:color="auto" w:fill="auto"/>
            <w:noWrap/>
            <w:vAlign w:val="bottom"/>
          </w:tcPr>
          <w:p w14:paraId="384C7C56"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tcPr>
          <w:p w14:paraId="694ACB54"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243.945 ±45.301</w:t>
            </w:r>
          </w:p>
        </w:tc>
        <w:tc>
          <w:tcPr>
            <w:tcW w:w="1985" w:type="dxa"/>
            <w:tcBorders>
              <w:top w:val="nil"/>
              <w:left w:val="nil"/>
              <w:bottom w:val="nil"/>
              <w:right w:val="nil"/>
            </w:tcBorders>
            <w:shd w:val="clear" w:color="auto" w:fill="auto"/>
            <w:noWrap/>
            <w:vAlign w:val="center"/>
          </w:tcPr>
          <w:p w14:paraId="7567386B"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15.689 ±0.410</w:t>
            </w:r>
          </w:p>
        </w:tc>
      </w:tr>
      <w:tr w:rsidR="00FC2F41" w:rsidRPr="00A37EC8" w14:paraId="6487545E" w14:textId="77777777">
        <w:trPr>
          <w:divId w:val="508100611"/>
          <w:trHeight w:val="300"/>
        </w:trPr>
        <w:tc>
          <w:tcPr>
            <w:tcW w:w="880" w:type="dxa"/>
            <w:tcBorders>
              <w:top w:val="nil"/>
              <w:left w:val="nil"/>
              <w:bottom w:val="nil"/>
              <w:right w:val="nil"/>
            </w:tcBorders>
            <w:shd w:val="clear" w:color="auto" w:fill="auto"/>
            <w:noWrap/>
            <w:vAlign w:val="bottom"/>
          </w:tcPr>
          <w:p w14:paraId="6CFBF72A"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L3</w:t>
            </w:r>
          </w:p>
        </w:tc>
        <w:tc>
          <w:tcPr>
            <w:tcW w:w="1689" w:type="dxa"/>
            <w:tcBorders>
              <w:top w:val="nil"/>
              <w:left w:val="nil"/>
              <w:bottom w:val="nil"/>
              <w:right w:val="nil"/>
            </w:tcBorders>
            <w:shd w:val="clear" w:color="auto" w:fill="auto"/>
            <w:noWrap/>
            <w:vAlign w:val="bottom"/>
          </w:tcPr>
          <w:p w14:paraId="194608C9"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tcPr>
          <w:p w14:paraId="2ECBCAAE"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0.8199</w:t>
            </w:r>
          </w:p>
        </w:tc>
        <w:tc>
          <w:tcPr>
            <w:tcW w:w="551" w:type="dxa"/>
            <w:tcBorders>
              <w:top w:val="nil"/>
              <w:left w:val="nil"/>
              <w:bottom w:val="nil"/>
              <w:right w:val="nil"/>
            </w:tcBorders>
            <w:shd w:val="clear" w:color="auto" w:fill="auto"/>
            <w:noWrap/>
            <w:vAlign w:val="bottom"/>
          </w:tcPr>
          <w:p w14:paraId="5B2B4FDF"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27</w:t>
            </w:r>
          </w:p>
        </w:tc>
        <w:tc>
          <w:tcPr>
            <w:tcW w:w="1255" w:type="dxa"/>
            <w:tcBorders>
              <w:top w:val="nil"/>
              <w:left w:val="nil"/>
              <w:bottom w:val="nil"/>
              <w:right w:val="nil"/>
            </w:tcBorders>
            <w:shd w:val="clear" w:color="auto" w:fill="auto"/>
            <w:noWrap/>
            <w:vAlign w:val="bottom"/>
          </w:tcPr>
          <w:p w14:paraId="27A415F9"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1.49E-11</w:t>
            </w:r>
          </w:p>
        </w:tc>
        <w:tc>
          <w:tcPr>
            <w:tcW w:w="1984" w:type="dxa"/>
            <w:tcBorders>
              <w:top w:val="nil"/>
              <w:left w:val="nil"/>
              <w:bottom w:val="nil"/>
              <w:right w:val="nil"/>
            </w:tcBorders>
            <w:shd w:val="clear" w:color="auto" w:fill="auto"/>
            <w:noWrap/>
            <w:vAlign w:val="center"/>
          </w:tcPr>
          <w:p w14:paraId="5CEBC3E0"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2602.996 ±297.464</w:t>
            </w:r>
          </w:p>
        </w:tc>
        <w:tc>
          <w:tcPr>
            <w:tcW w:w="1985" w:type="dxa"/>
            <w:tcBorders>
              <w:top w:val="nil"/>
              <w:left w:val="nil"/>
              <w:bottom w:val="nil"/>
              <w:right w:val="nil"/>
            </w:tcBorders>
            <w:shd w:val="clear" w:color="auto" w:fill="auto"/>
            <w:noWrap/>
            <w:vAlign w:val="center"/>
          </w:tcPr>
          <w:p w14:paraId="5BC66115"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9.375 ±0.846</w:t>
            </w:r>
          </w:p>
        </w:tc>
      </w:tr>
      <w:tr w:rsidR="00FC2F41" w:rsidRPr="00A37EC8" w14:paraId="32383CC5" w14:textId="77777777">
        <w:trPr>
          <w:divId w:val="508100611"/>
          <w:trHeight w:val="315"/>
        </w:trPr>
        <w:tc>
          <w:tcPr>
            <w:tcW w:w="880" w:type="dxa"/>
            <w:tcBorders>
              <w:top w:val="nil"/>
              <w:left w:val="nil"/>
              <w:bottom w:val="single" w:sz="8" w:space="0" w:color="auto"/>
              <w:right w:val="nil"/>
            </w:tcBorders>
            <w:shd w:val="clear" w:color="auto" w:fill="auto"/>
            <w:noWrap/>
            <w:vAlign w:val="bottom"/>
          </w:tcPr>
          <w:p w14:paraId="36BC9003"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Pupae</w:t>
            </w:r>
          </w:p>
        </w:tc>
        <w:tc>
          <w:tcPr>
            <w:tcW w:w="1689" w:type="dxa"/>
            <w:tcBorders>
              <w:top w:val="nil"/>
              <w:left w:val="nil"/>
              <w:bottom w:val="single" w:sz="8" w:space="0" w:color="auto"/>
              <w:right w:val="nil"/>
            </w:tcBorders>
            <w:shd w:val="clear" w:color="auto" w:fill="auto"/>
            <w:noWrap/>
            <w:vAlign w:val="bottom"/>
          </w:tcPr>
          <w:p w14:paraId="7AED9236"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15-21</w:t>
            </w:r>
          </w:p>
        </w:tc>
        <w:tc>
          <w:tcPr>
            <w:tcW w:w="1171" w:type="dxa"/>
            <w:tcBorders>
              <w:top w:val="nil"/>
              <w:left w:val="nil"/>
              <w:bottom w:val="single" w:sz="8" w:space="0" w:color="auto"/>
              <w:right w:val="nil"/>
            </w:tcBorders>
            <w:shd w:val="clear" w:color="auto" w:fill="auto"/>
            <w:noWrap/>
            <w:vAlign w:val="bottom"/>
          </w:tcPr>
          <w:p w14:paraId="070F1AA1"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0.8563</w:t>
            </w:r>
          </w:p>
        </w:tc>
        <w:tc>
          <w:tcPr>
            <w:tcW w:w="551" w:type="dxa"/>
            <w:tcBorders>
              <w:top w:val="nil"/>
              <w:left w:val="nil"/>
              <w:bottom w:val="single" w:sz="8" w:space="0" w:color="auto"/>
              <w:right w:val="nil"/>
            </w:tcBorders>
            <w:shd w:val="clear" w:color="auto" w:fill="auto"/>
            <w:noWrap/>
            <w:vAlign w:val="bottom"/>
          </w:tcPr>
          <w:p w14:paraId="697D5373"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10</w:t>
            </w:r>
          </w:p>
        </w:tc>
        <w:tc>
          <w:tcPr>
            <w:tcW w:w="1255" w:type="dxa"/>
            <w:tcBorders>
              <w:top w:val="nil"/>
              <w:left w:val="nil"/>
              <w:bottom w:val="single" w:sz="8" w:space="0" w:color="auto"/>
              <w:right w:val="nil"/>
            </w:tcBorders>
            <w:shd w:val="clear" w:color="auto" w:fill="auto"/>
            <w:noWrap/>
            <w:vAlign w:val="bottom"/>
          </w:tcPr>
          <w:p w14:paraId="07F74F21"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1.61E-05</w:t>
            </w:r>
          </w:p>
        </w:tc>
        <w:tc>
          <w:tcPr>
            <w:tcW w:w="1984" w:type="dxa"/>
            <w:tcBorders>
              <w:top w:val="nil"/>
              <w:left w:val="nil"/>
              <w:bottom w:val="single" w:sz="8" w:space="0" w:color="auto"/>
              <w:right w:val="nil"/>
            </w:tcBorders>
            <w:shd w:val="clear" w:color="auto" w:fill="auto"/>
            <w:noWrap/>
            <w:vAlign w:val="center"/>
          </w:tcPr>
          <w:p w14:paraId="35A34B21"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 xml:space="preserve">1207.431 </w:t>
            </w:r>
            <w:r w:rsidRPr="00A37EC8">
              <w:rPr>
                <w:rFonts w:ascii="Times New Roman" w:eastAsia="Times New Roman" w:hAnsi="Times New Roman" w:cs="Times New Roman"/>
                <w:sz w:val="24"/>
                <w:szCs w:val="24"/>
              </w:rPr>
              <w:lastRenderedPageBreak/>
              <w:t>±489.288</w:t>
            </w:r>
          </w:p>
        </w:tc>
        <w:tc>
          <w:tcPr>
            <w:tcW w:w="1985" w:type="dxa"/>
            <w:tcBorders>
              <w:top w:val="nil"/>
              <w:left w:val="nil"/>
              <w:bottom w:val="single" w:sz="8" w:space="0" w:color="auto"/>
              <w:right w:val="nil"/>
            </w:tcBorders>
            <w:shd w:val="clear" w:color="auto" w:fill="auto"/>
            <w:noWrap/>
            <w:vAlign w:val="center"/>
          </w:tcPr>
          <w:p w14:paraId="5485F5EC"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lastRenderedPageBreak/>
              <w:t>12.535 ±1.624</w:t>
            </w:r>
          </w:p>
        </w:tc>
      </w:tr>
    </w:tbl>
    <w:p w14:paraId="328029D5" w14:textId="77777777" w:rsidR="00FC2F41" w:rsidRDefault="00FC2F41" w:rsidP="00FC2F41">
      <w:pPr>
        <w:divId w:val="508100611"/>
        <w:rPr>
          <w:rFonts w:ascii="Times New Roman" w:hAnsi="Times New Roman" w:cs="Times New Roman"/>
          <w:sz w:val="24"/>
          <w:szCs w:val="24"/>
        </w:rPr>
      </w:pPr>
    </w:p>
    <w:p w14:paraId="79D1A92A" w14:textId="77777777" w:rsidR="00D44758" w:rsidRPr="00A37EC8" w:rsidRDefault="009E26DB" w:rsidP="002C7918">
      <w:pPr>
        <w:spacing w:after="0"/>
        <w:rPr>
          <w:rFonts w:ascii="Times New Roman" w:hAnsi="Times New Roman" w:cs="Times New Roman"/>
          <w:sz w:val="24"/>
          <w:szCs w:val="24"/>
        </w:rPr>
      </w:pPr>
      <w:r w:rsidRPr="00A37EC8">
        <w:rPr>
          <w:rFonts w:ascii="Times New Roman" w:hAnsi="Times New Roman" w:cs="Times New Roman"/>
          <w:sz w:val="24"/>
          <w:szCs w:val="24"/>
        </w:rPr>
        <w:t xml:space="preserve">Table </w:t>
      </w:r>
      <w:r w:rsidR="009B013B" w:rsidRPr="00A37EC8">
        <w:rPr>
          <w:rFonts w:ascii="Times New Roman" w:hAnsi="Times New Roman" w:cs="Times New Roman"/>
          <w:sz w:val="24"/>
          <w:szCs w:val="24"/>
        </w:rPr>
        <w:t>2</w:t>
      </w:r>
      <w:r w:rsidRPr="00A37EC8">
        <w:rPr>
          <w:rFonts w:ascii="Times New Roman" w:hAnsi="Times New Roman" w:cs="Times New Roman"/>
          <w:sz w:val="24"/>
          <w:szCs w:val="24"/>
        </w:rPr>
        <w:t xml:space="preserve">: </w:t>
      </w:r>
      <w:r w:rsidR="008870E1" w:rsidRPr="00A37EC8">
        <w:rPr>
          <w:rFonts w:ascii="Times New Roman" w:hAnsi="Times New Roman" w:cs="Times New Roman"/>
          <w:sz w:val="24"/>
          <w:szCs w:val="24"/>
        </w:rPr>
        <w:t>The h</w:t>
      </w:r>
      <w:r w:rsidRPr="00A37EC8">
        <w:rPr>
          <w:rFonts w:ascii="Times New Roman" w:hAnsi="Times New Roman" w:cs="Times New Roman"/>
          <w:sz w:val="24"/>
          <w:szCs w:val="24"/>
        </w:rPr>
        <w:t xml:space="preserve">ead widths (in millimeters) of all three larval instars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w:t>
      </w:r>
    </w:p>
    <w:tbl>
      <w:tblPr>
        <w:tblW w:w="5460" w:type="dxa"/>
        <w:tblInd w:w="108" w:type="dxa"/>
        <w:tblLook w:val="04A0" w:firstRow="1" w:lastRow="0" w:firstColumn="1" w:lastColumn="0" w:noHBand="0" w:noVBand="1"/>
      </w:tblPr>
      <w:tblGrid>
        <w:gridCol w:w="960"/>
        <w:gridCol w:w="1120"/>
        <w:gridCol w:w="1080"/>
        <w:gridCol w:w="960"/>
        <w:gridCol w:w="1340"/>
      </w:tblGrid>
      <w:tr w:rsidR="00D44758" w:rsidRPr="00A37EC8" w14:paraId="42DBF5C1" w14:textId="77777777">
        <w:trPr>
          <w:trHeight w:val="300"/>
        </w:trPr>
        <w:tc>
          <w:tcPr>
            <w:tcW w:w="960" w:type="dxa"/>
            <w:tcBorders>
              <w:top w:val="nil"/>
              <w:left w:val="nil"/>
              <w:bottom w:val="nil"/>
              <w:right w:val="nil"/>
            </w:tcBorders>
            <w:shd w:val="clear" w:color="auto" w:fill="auto"/>
            <w:noWrap/>
            <w:vAlign w:val="center"/>
          </w:tcPr>
          <w:p w14:paraId="7B53B9D3"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Instar</w:t>
            </w:r>
          </w:p>
        </w:tc>
        <w:tc>
          <w:tcPr>
            <w:tcW w:w="1120" w:type="dxa"/>
            <w:tcBorders>
              <w:top w:val="nil"/>
              <w:left w:val="nil"/>
              <w:bottom w:val="nil"/>
              <w:right w:val="nil"/>
            </w:tcBorders>
            <w:shd w:val="clear" w:color="auto" w:fill="auto"/>
            <w:noWrap/>
            <w:vAlign w:val="center"/>
          </w:tcPr>
          <w:p w14:paraId="560CC05F"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 xml:space="preserve">max. </w:t>
            </w:r>
          </w:p>
        </w:tc>
        <w:tc>
          <w:tcPr>
            <w:tcW w:w="1080" w:type="dxa"/>
            <w:tcBorders>
              <w:top w:val="nil"/>
              <w:left w:val="nil"/>
              <w:bottom w:val="nil"/>
              <w:right w:val="nil"/>
            </w:tcBorders>
            <w:shd w:val="clear" w:color="auto" w:fill="auto"/>
            <w:noWrap/>
            <w:vAlign w:val="center"/>
          </w:tcPr>
          <w:p w14:paraId="423CEBEE"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min.</w:t>
            </w:r>
          </w:p>
        </w:tc>
        <w:tc>
          <w:tcPr>
            <w:tcW w:w="960" w:type="dxa"/>
            <w:tcBorders>
              <w:top w:val="nil"/>
              <w:left w:val="nil"/>
              <w:bottom w:val="nil"/>
              <w:right w:val="nil"/>
            </w:tcBorders>
            <w:shd w:val="clear" w:color="auto" w:fill="auto"/>
            <w:noWrap/>
            <w:vAlign w:val="center"/>
          </w:tcPr>
          <w:p w14:paraId="3633E71F"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mean</w:t>
            </w:r>
          </w:p>
        </w:tc>
        <w:tc>
          <w:tcPr>
            <w:tcW w:w="1340" w:type="dxa"/>
            <w:tcBorders>
              <w:top w:val="nil"/>
              <w:left w:val="nil"/>
              <w:bottom w:val="nil"/>
              <w:right w:val="nil"/>
            </w:tcBorders>
            <w:shd w:val="clear" w:color="auto" w:fill="auto"/>
            <w:noWrap/>
            <w:vAlign w:val="center"/>
          </w:tcPr>
          <w:p w14:paraId="00366C0E"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stand. dev.</w:t>
            </w:r>
          </w:p>
        </w:tc>
      </w:tr>
      <w:tr w:rsidR="00D44758" w:rsidRPr="00A37EC8" w14:paraId="785DFE62" w14:textId="77777777">
        <w:trPr>
          <w:trHeight w:val="300"/>
        </w:trPr>
        <w:tc>
          <w:tcPr>
            <w:tcW w:w="960" w:type="dxa"/>
            <w:tcBorders>
              <w:top w:val="single" w:sz="4" w:space="0" w:color="auto"/>
              <w:left w:val="nil"/>
              <w:bottom w:val="nil"/>
              <w:right w:val="nil"/>
            </w:tcBorders>
            <w:shd w:val="clear" w:color="auto" w:fill="auto"/>
            <w:noWrap/>
            <w:vAlign w:val="bottom"/>
          </w:tcPr>
          <w:p w14:paraId="0B6FCE73"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L1</w:t>
            </w:r>
          </w:p>
        </w:tc>
        <w:tc>
          <w:tcPr>
            <w:tcW w:w="1120" w:type="dxa"/>
            <w:tcBorders>
              <w:top w:val="single" w:sz="4" w:space="0" w:color="auto"/>
              <w:left w:val="nil"/>
              <w:bottom w:val="nil"/>
              <w:right w:val="nil"/>
            </w:tcBorders>
            <w:shd w:val="clear" w:color="auto" w:fill="auto"/>
            <w:noWrap/>
            <w:vAlign w:val="bottom"/>
          </w:tcPr>
          <w:p w14:paraId="5B4FD1C4"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0.392</w:t>
            </w:r>
          </w:p>
        </w:tc>
        <w:tc>
          <w:tcPr>
            <w:tcW w:w="1080" w:type="dxa"/>
            <w:tcBorders>
              <w:top w:val="single" w:sz="4" w:space="0" w:color="auto"/>
              <w:left w:val="nil"/>
              <w:bottom w:val="nil"/>
              <w:right w:val="nil"/>
            </w:tcBorders>
            <w:shd w:val="clear" w:color="auto" w:fill="auto"/>
            <w:noWrap/>
            <w:vAlign w:val="bottom"/>
          </w:tcPr>
          <w:p w14:paraId="202F2AB1"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0.270</w:t>
            </w:r>
          </w:p>
        </w:tc>
        <w:tc>
          <w:tcPr>
            <w:tcW w:w="960" w:type="dxa"/>
            <w:tcBorders>
              <w:top w:val="single" w:sz="4" w:space="0" w:color="auto"/>
              <w:left w:val="nil"/>
              <w:bottom w:val="nil"/>
              <w:right w:val="nil"/>
            </w:tcBorders>
            <w:shd w:val="clear" w:color="auto" w:fill="auto"/>
            <w:noWrap/>
            <w:vAlign w:val="bottom"/>
          </w:tcPr>
          <w:p w14:paraId="4C857DA6"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0.329</w:t>
            </w:r>
          </w:p>
        </w:tc>
        <w:tc>
          <w:tcPr>
            <w:tcW w:w="1340" w:type="dxa"/>
            <w:tcBorders>
              <w:top w:val="single" w:sz="4" w:space="0" w:color="auto"/>
              <w:left w:val="nil"/>
              <w:bottom w:val="nil"/>
              <w:right w:val="nil"/>
            </w:tcBorders>
            <w:shd w:val="clear" w:color="auto" w:fill="auto"/>
            <w:noWrap/>
            <w:vAlign w:val="bottom"/>
          </w:tcPr>
          <w:p w14:paraId="38322FBC"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0.017</w:t>
            </w:r>
          </w:p>
        </w:tc>
      </w:tr>
      <w:tr w:rsidR="00D44758" w:rsidRPr="00A37EC8" w14:paraId="3752ACD6" w14:textId="77777777">
        <w:trPr>
          <w:trHeight w:val="300"/>
        </w:trPr>
        <w:tc>
          <w:tcPr>
            <w:tcW w:w="960" w:type="dxa"/>
            <w:tcBorders>
              <w:top w:val="nil"/>
              <w:left w:val="nil"/>
              <w:bottom w:val="nil"/>
              <w:right w:val="nil"/>
            </w:tcBorders>
            <w:shd w:val="clear" w:color="auto" w:fill="auto"/>
            <w:noWrap/>
            <w:vAlign w:val="bottom"/>
          </w:tcPr>
          <w:p w14:paraId="48F4F38E"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L2</w:t>
            </w:r>
          </w:p>
        </w:tc>
        <w:tc>
          <w:tcPr>
            <w:tcW w:w="1120" w:type="dxa"/>
            <w:tcBorders>
              <w:top w:val="nil"/>
              <w:left w:val="nil"/>
              <w:bottom w:val="nil"/>
              <w:right w:val="nil"/>
            </w:tcBorders>
            <w:shd w:val="clear" w:color="auto" w:fill="auto"/>
            <w:noWrap/>
            <w:vAlign w:val="bottom"/>
          </w:tcPr>
          <w:p w14:paraId="78307576"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0.479</w:t>
            </w:r>
          </w:p>
        </w:tc>
        <w:tc>
          <w:tcPr>
            <w:tcW w:w="1080" w:type="dxa"/>
            <w:tcBorders>
              <w:top w:val="nil"/>
              <w:left w:val="nil"/>
              <w:bottom w:val="nil"/>
              <w:right w:val="nil"/>
            </w:tcBorders>
            <w:shd w:val="clear" w:color="auto" w:fill="auto"/>
            <w:noWrap/>
            <w:vAlign w:val="bottom"/>
          </w:tcPr>
          <w:p w14:paraId="761718C4"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0.350</w:t>
            </w:r>
          </w:p>
        </w:tc>
        <w:tc>
          <w:tcPr>
            <w:tcW w:w="960" w:type="dxa"/>
            <w:tcBorders>
              <w:top w:val="nil"/>
              <w:left w:val="nil"/>
              <w:bottom w:val="nil"/>
              <w:right w:val="nil"/>
            </w:tcBorders>
            <w:shd w:val="clear" w:color="auto" w:fill="auto"/>
            <w:noWrap/>
            <w:vAlign w:val="bottom"/>
          </w:tcPr>
          <w:p w14:paraId="6F1DFC6E"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0.421</w:t>
            </w:r>
          </w:p>
        </w:tc>
        <w:tc>
          <w:tcPr>
            <w:tcW w:w="1340" w:type="dxa"/>
            <w:tcBorders>
              <w:top w:val="nil"/>
              <w:left w:val="nil"/>
              <w:bottom w:val="nil"/>
              <w:right w:val="nil"/>
            </w:tcBorders>
            <w:shd w:val="clear" w:color="auto" w:fill="auto"/>
            <w:noWrap/>
            <w:vAlign w:val="bottom"/>
          </w:tcPr>
          <w:p w14:paraId="6C69F115"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0.021</w:t>
            </w:r>
          </w:p>
        </w:tc>
      </w:tr>
      <w:tr w:rsidR="00D44758" w:rsidRPr="00A37EC8" w14:paraId="2FA5CFE5" w14:textId="77777777">
        <w:trPr>
          <w:trHeight w:val="315"/>
        </w:trPr>
        <w:tc>
          <w:tcPr>
            <w:tcW w:w="960" w:type="dxa"/>
            <w:tcBorders>
              <w:top w:val="nil"/>
              <w:left w:val="nil"/>
              <w:bottom w:val="single" w:sz="8" w:space="0" w:color="auto"/>
              <w:right w:val="nil"/>
            </w:tcBorders>
            <w:shd w:val="clear" w:color="auto" w:fill="auto"/>
            <w:noWrap/>
            <w:vAlign w:val="bottom"/>
          </w:tcPr>
          <w:p w14:paraId="79BD7178"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L3</w:t>
            </w:r>
          </w:p>
        </w:tc>
        <w:tc>
          <w:tcPr>
            <w:tcW w:w="1120" w:type="dxa"/>
            <w:tcBorders>
              <w:top w:val="nil"/>
              <w:left w:val="nil"/>
              <w:bottom w:val="single" w:sz="8" w:space="0" w:color="auto"/>
              <w:right w:val="nil"/>
            </w:tcBorders>
            <w:shd w:val="clear" w:color="auto" w:fill="auto"/>
            <w:noWrap/>
            <w:vAlign w:val="bottom"/>
          </w:tcPr>
          <w:p w14:paraId="73B6FFBA"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0.582</w:t>
            </w:r>
          </w:p>
        </w:tc>
        <w:tc>
          <w:tcPr>
            <w:tcW w:w="1080" w:type="dxa"/>
            <w:tcBorders>
              <w:top w:val="nil"/>
              <w:left w:val="nil"/>
              <w:bottom w:val="single" w:sz="8" w:space="0" w:color="auto"/>
              <w:right w:val="nil"/>
            </w:tcBorders>
            <w:shd w:val="clear" w:color="auto" w:fill="auto"/>
            <w:noWrap/>
            <w:vAlign w:val="bottom"/>
          </w:tcPr>
          <w:p w14:paraId="4E7D7B94"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0.451</w:t>
            </w:r>
          </w:p>
        </w:tc>
        <w:tc>
          <w:tcPr>
            <w:tcW w:w="960" w:type="dxa"/>
            <w:tcBorders>
              <w:top w:val="nil"/>
              <w:left w:val="nil"/>
              <w:bottom w:val="single" w:sz="8" w:space="0" w:color="auto"/>
              <w:right w:val="nil"/>
            </w:tcBorders>
            <w:shd w:val="clear" w:color="auto" w:fill="auto"/>
            <w:noWrap/>
            <w:vAlign w:val="bottom"/>
          </w:tcPr>
          <w:p w14:paraId="3EFAC418"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0.522</w:t>
            </w:r>
          </w:p>
        </w:tc>
        <w:tc>
          <w:tcPr>
            <w:tcW w:w="1340" w:type="dxa"/>
            <w:tcBorders>
              <w:top w:val="nil"/>
              <w:left w:val="nil"/>
              <w:bottom w:val="single" w:sz="8" w:space="0" w:color="auto"/>
              <w:right w:val="nil"/>
            </w:tcBorders>
            <w:shd w:val="clear" w:color="auto" w:fill="auto"/>
            <w:noWrap/>
            <w:vAlign w:val="bottom"/>
          </w:tcPr>
          <w:p w14:paraId="354192B4"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0.021</w:t>
            </w:r>
          </w:p>
        </w:tc>
      </w:tr>
    </w:tbl>
    <w:p w14:paraId="07254921" w14:textId="77777777" w:rsidR="00D44758" w:rsidRDefault="00D44758" w:rsidP="00D44758">
      <w:pPr>
        <w:rPr>
          <w:rFonts w:ascii="Times New Roman" w:hAnsi="Times New Roman" w:cs="Times New Roman"/>
          <w:sz w:val="24"/>
          <w:szCs w:val="24"/>
        </w:rPr>
      </w:pPr>
    </w:p>
    <w:p w14:paraId="3C732EA9" w14:textId="77777777" w:rsidR="005177F1" w:rsidRPr="00A37EC8" w:rsidRDefault="00BD145F" w:rsidP="00D44758">
      <w:pP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026F89B1" wp14:editId="0C020D77">
            <wp:extent cx="5960745" cy="5960745"/>
            <wp:effectExtent l="25400" t="0" r="8255" b="0"/>
            <wp:docPr id="1" name="Picture 1"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pic:cNvPicPr>
                      <a:picLocks noChangeAspect="1" noChangeArrowheads="1"/>
                    </pic:cNvPicPr>
                  </pic:nvPicPr>
                  <pic:blipFill>
                    <a:blip r:embed="rId6"/>
                    <a:srcRect/>
                    <a:stretch>
                      <a:fillRect/>
                    </a:stretch>
                  </pic:blipFill>
                  <pic:spPr bwMode="auto">
                    <a:xfrm>
                      <a:off x="0" y="0"/>
                      <a:ext cx="5960745" cy="5960745"/>
                    </a:xfrm>
                    <a:prstGeom prst="rect">
                      <a:avLst/>
                    </a:prstGeom>
                    <a:noFill/>
                    <a:ln w="9525">
                      <a:noFill/>
                      <a:miter lim="800000"/>
                      <a:headEnd/>
                      <a:tailEnd/>
                    </a:ln>
                  </pic:spPr>
                </pic:pic>
              </a:graphicData>
            </a:graphic>
          </wp:inline>
        </w:drawing>
      </w:r>
    </w:p>
    <w:p w14:paraId="29D1E1A9" w14:textId="5E548782" w:rsidR="00705338" w:rsidRPr="00E7204A" w:rsidRDefault="00705338" w:rsidP="00383F67">
      <w:pPr>
        <w:rPr>
          <w:rFonts w:ascii="Times New Roman" w:hAnsi="Times New Roman" w:cs="Times New Roman"/>
          <w:sz w:val="24"/>
          <w:szCs w:val="24"/>
        </w:rPr>
      </w:pPr>
      <w:r w:rsidRPr="00A37EC8">
        <w:rPr>
          <w:rFonts w:ascii="Times New Roman" w:hAnsi="Times New Roman" w:cs="Times New Roman"/>
          <w:sz w:val="24"/>
          <w:szCs w:val="24"/>
        </w:rPr>
        <w:lastRenderedPageBreak/>
        <w:t xml:space="preserve">Fig. 1: Occurrence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in Europe based on observations and records from the GBIF database</w:t>
      </w:r>
      <w:r w:rsidR="00773A33" w:rsidRPr="00A37EC8">
        <w:rPr>
          <w:rFonts w:ascii="Times New Roman" w:hAnsi="Times New Roman" w:cs="Times New Roman"/>
          <w:sz w:val="24"/>
          <w:szCs w:val="24"/>
        </w:rPr>
        <w:t xml:space="preserve"> </w:t>
      </w:r>
      <w:r w:rsidR="00773A33" w:rsidRPr="00A37EC8">
        <w:rPr>
          <w:rFonts w:ascii="Times New Roman" w:hAnsi="Times New Roman" w:cs="Times New Roman"/>
          <w:noProof/>
          <w:sz w:val="24"/>
          <w:szCs w:val="24"/>
        </w:rPr>
        <w:t>(GBIF, 2015)</w:t>
      </w:r>
      <w:r w:rsidRPr="00A37EC8">
        <w:rPr>
          <w:rFonts w:ascii="Times New Roman" w:hAnsi="Times New Roman" w:cs="Times New Roman"/>
          <w:sz w:val="24"/>
          <w:szCs w:val="24"/>
        </w:rPr>
        <w:t xml:space="preserve">. Underlying map generated by package ggmap </w:t>
      </w:r>
      <w:r w:rsidRPr="00A37EC8">
        <w:rPr>
          <w:rFonts w:ascii="Times New Roman" w:hAnsi="Times New Roman" w:cs="Times New Roman"/>
          <w:noProof/>
          <w:sz w:val="24"/>
          <w:szCs w:val="24"/>
        </w:rPr>
        <w:t>(Kahle &amp; Wickham, 2013)</w:t>
      </w:r>
      <w:r w:rsidRPr="00A37EC8">
        <w:rPr>
          <w:rFonts w:ascii="Times New Roman" w:hAnsi="Times New Roman" w:cs="Times New Roman"/>
          <w:sz w:val="24"/>
          <w:szCs w:val="24"/>
        </w:rPr>
        <w:t>.</w:t>
      </w:r>
      <w:r w:rsidR="00383F67" w:rsidRPr="00E7204A">
        <w:rPr>
          <w:rFonts w:ascii="Times New Roman" w:hAnsi="Times New Roman" w:cs="Times New Roman"/>
          <w:sz w:val="24"/>
          <w:szCs w:val="24"/>
        </w:rPr>
        <w:t>Map data ©2015 Google.</w:t>
      </w:r>
    </w:p>
    <w:p w14:paraId="73CAE92F" w14:textId="77777777" w:rsidR="00936A04" w:rsidRPr="00A37EC8" w:rsidRDefault="00936A04" w:rsidP="00705338">
      <w:pPr>
        <w:rPr>
          <w:rFonts w:ascii="Times New Roman" w:hAnsi="Times New Roman" w:cs="Times New Roman"/>
          <w:sz w:val="24"/>
          <w:szCs w:val="24"/>
        </w:rPr>
      </w:pPr>
    </w:p>
    <w:p w14:paraId="4A609347" w14:textId="77777777" w:rsidR="00936A04" w:rsidRPr="00A37EC8" w:rsidRDefault="00BD145F" w:rsidP="00705338">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45CB509F" wp14:editId="23E0ABB0">
            <wp:extent cx="5960745" cy="7518400"/>
            <wp:effectExtent l="25400" t="0" r="8255" b="0"/>
            <wp:docPr id="2" name="Picture 2"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
                    <pic:cNvPicPr>
                      <a:picLocks noChangeAspect="1" noChangeArrowheads="1"/>
                    </pic:cNvPicPr>
                  </pic:nvPicPr>
                  <pic:blipFill>
                    <a:blip r:embed="rId7"/>
                    <a:srcRect/>
                    <a:stretch>
                      <a:fillRect/>
                    </a:stretch>
                  </pic:blipFill>
                  <pic:spPr bwMode="auto">
                    <a:xfrm>
                      <a:off x="0" y="0"/>
                      <a:ext cx="5960745" cy="7518400"/>
                    </a:xfrm>
                    <a:prstGeom prst="rect">
                      <a:avLst/>
                    </a:prstGeom>
                    <a:noFill/>
                    <a:ln w="9525">
                      <a:noFill/>
                      <a:miter lim="800000"/>
                      <a:headEnd/>
                      <a:tailEnd/>
                    </a:ln>
                  </pic:spPr>
                </pic:pic>
              </a:graphicData>
            </a:graphic>
          </wp:inline>
        </w:drawing>
      </w:r>
      <w:r w:rsidR="00936A04" w:rsidRPr="00A37EC8">
        <w:rPr>
          <w:rFonts w:ascii="Times New Roman" w:hAnsi="Times New Roman" w:cs="Times New Roman"/>
          <w:sz w:val="24"/>
          <w:szCs w:val="24"/>
        </w:rPr>
        <w:t xml:space="preserve">Fig. 2: Habitus of the </w:t>
      </w:r>
      <w:r w:rsidR="00936A04" w:rsidRPr="00A37EC8">
        <w:rPr>
          <w:rFonts w:ascii="Times New Roman" w:hAnsi="Times New Roman" w:cs="Times New Roman"/>
          <w:i/>
          <w:sz w:val="24"/>
          <w:szCs w:val="24"/>
        </w:rPr>
        <w:t>S. watsoni</w:t>
      </w:r>
      <w:r w:rsidR="00936A04" w:rsidRPr="00A37EC8">
        <w:rPr>
          <w:rFonts w:ascii="Times New Roman" w:hAnsi="Times New Roman" w:cs="Times New Roman"/>
          <w:sz w:val="24"/>
          <w:szCs w:val="24"/>
        </w:rPr>
        <w:t xml:space="preserve"> </w:t>
      </w:r>
      <w:r w:rsidR="00702B25" w:rsidRPr="00A37EC8">
        <w:rPr>
          <w:rFonts w:ascii="Times New Roman" w:hAnsi="Times New Roman" w:cs="Times New Roman"/>
          <w:sz w:val="24"/>
          <w:szCs w:val="24"/>
        </w:rPr>
        <w:t>male from dorsal view.</w:t>
      </w:r>
    </w:p>
    <w:p w14:paraId="75FEF783" w14:textId="77777777" w:rsidR="008624F2" w:rsidRPr="00A37EC8" w:rsidRDefault="00BD145F" w:rsidP="00705338">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7D273183" wp14:editId="63A35FBB">
            <wp:extent cx="5960745" cy="5410200"/>
            <wp:effectExtent l="25400" t="0" r="8255" b="0"/>
            <wp:docPr id="3" name="Picture 3"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
                    <pic:cNvPicPr>
                      <a:picLocks noChangeAspect="1" noChangeArrowheads="1"/>
                    </pic:cNvPicPr>
                  </pic:nvPicPr>
                  <pic:blipFill>
                    <a:blip r:embed="rId8"/>
                    <a:srcRect/>
                    <a:stretch>
                      <a:fillRect/>
                    </a:stretch>
                  </pic:blipFill>
                  <pic:spPr bwMode="auto">
                    <a:xfrm>
                      <a:off x="0" y="0"/>
                      <a:ext cx="5960745" cy="5410200"/>
                    </a:xfrm>
                    <a:prstGeom prst="rect">
                      <a:avLst/>
                    </a:prstGeom>
                    <a:noFill/>
                    <a:ln w="9525">
                      <a:noFill/>
                      <a:miter lim="800000"/>
                      <a:headEnd/>
                      <a:tailEnd/>
                    </a:ln>
                  </pic:spPr>
                </pic:pic>
              </a:graphicData>
            </a:graphic>
          </wp:inline>
        </w:drawing>
      </w:r>
    </w:p>
    <w:p w14:paraId="516A4BEF" w14:textId="77777777" w:rsidR="008624F2" w:rsidRPr="00A37EC8" w:rsidRDefault="008624F2" w:rsidP="00705338">
      <w:pPr>
        <w:rPr>
          <w:rFonts w:ascii="Times New Roman" w:hAnsi="Times New Roman" w:cs="Times New Roman"/>
          <w:sz w:val="24"/>
          <w:szCs w:val="24"/>
        </w:rPr>
      </w:pPr>
      <w:r w:rsidRPr="00A37EC8">
        <w:rPr>
          <w:rFonts w:ascii="Times New Roman" w:hAnsi="Times New Roman" w:cs="Times New Roman"/>
          <w:sz w:val="24"/>
          <w:szCs w:val="24"/>
        </w:rPr>
        <w:t>Fig.</w:t>
      </w:r>
      <w:r w:rsidR="00702B25" w:rsidRPr="00A37EC8">
        <w:rPr>
          <w:rFonts w:ascii="Times New Roman" w:hAnsi="Times New Roman" w:cs="Times New Roman"/>
          <w:sz w:val="24"/>
          <w:szCs w:val="24"/>
        </w:rPr>
        <w:t>3</w:t>
      </w:r>
      <w:r w:rsidRPr="00A37EC8">
        <w:rPr>
          <w:rFonts w:ascii="Times New Roman" w:hAnsi="Times New Roman" w:cs="Times New Roman"/>
          <w:sz w:val="24"/>
          <w:szCs w:val="24"/>
        </w:rPr>
        <w:t xml:space="preserve">: </w:t>
      </w:r>
      <w:r w:rsidR="001B4DE3" w:rsidRPr="00A37EC8">
        <w:rPr>
          <w:rFonts w:ascii="Times New Roman" w:hAnsi="Times New Roman" w:cs="Times New Roman"/>
          <w:sz w:val="24"/>
          <w:szCs w:val="24"/>
        </w:rPr>
        <w:t xml:space="preserve">Dorsal (A), lateral (B) and ventral (C) side of the third larval instar of </w:t>
      </w:r>
      <w:r w:rsidR="001B4DE3" w:rsidRPr="00A37EC8">
        <w:rPr>
          <w:rFonts w:ascii="Times New Roman" w:hAnsi="Times New Roman" w:cs="Times New Roman"/>
          <w:i/>
          <w:sz w:val="24"/>
          <w:szCs w:val="24"/>
        </w:rPr>
        <w:t>S. watsoni</w:t>
      </w:r>
      <w:r w:rsidR="001B4DE3" w:rsidRPr="00A37EC8">
        <w:rPr>
          <w:rFonts w:ascii="Times New Roman" w:hAnsi="Times New Roman" w:cs="Times New Roman"/>
          <w:sz w:val="24"/>
          <w:szCs w:val="24"/>
        </w:rPr>
        <w:t xml:space="preserve">. Point where the head width was </w:t>
      </w:r>
      <w:r w:rsidR="001325B7" w:rsidRPr="00A37EC8">
        <w:rPr>
          <w:rFonts w:ascii="Times New Roman" w:hAnsi="Times New Roman" w:cs="Times New Roman"/>
          <w:sz w:val="24"/>
          <w:szCs w:val="24"/>
        </w:rPr>
        <w:t>measured</w:t>
      </w:r>
      <w:r w:rsidR="001B4DE3" w:rsidRPr="00A37EC8">
        <w:rPr>
          <w:rFonts w:ascii="Times New Roman" w:hAnsi="Times New Roman" w:cs="Times New Roman"/>
          <w:sz w:val="24"/>
          <w:szCs w:val="24"/>
        </w:rPr>
        <w:t xml:space="preserve"> is shown (a).</w:t>
      </w:r>
    </w:p>
    <w:p w14:paraId="75EFE6AA" w14:textId="77777777" w:rsidR="006B340D" w:rsidRPr="00A37EC8" w:rsidRDefault="00BD145F" w:rsidP="006B340D">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0D9C6D91" wp14:editId="452404FB">
            <wp:extent cx="5732145" cy="5732145"/>
            <wp:effectExtent l="25400" t="0" r="8255" b="0"/>
            <wp:docPr id="4" name="Picture 4"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
                    <pic:cNvPicPr>
                      <a:picLocks noChangeAspect="1" noChangeArrowheads="1"/>
                    </pic:cNvPicPr>
                  </pic:nvPicPr>
                  <pic:blipFill>
                    <a:blip r:embed="rId9"/>
                    <a:srcRect/>
                    <a:stretch>
                      <a:fillRect/>
                    </a:stretch>
                  </pic:blipFill>
                  <pic:spPr bwMode="auto">
                    <a:xfrm>
                      <a:off x="0" y="0"/>
                      <a:ext cx="5732145" cy="5732145"/>
                    </a:xfrm>
                    <a:prstGeom prst="rect">
                      <a:avLst/>
                    </a:prstGeom>
                    <a:noFill/>
                    <a:ln w="9525">
                      <a:noFill/>
                      <a:miter lim="800000"/>
                      <a:headEnd/>
                      <a:tailEnd/>
                    </a:ln>
                  </pic:spPr>
                </pic:pic>
              </a:graphicData>
            </a:graphic>
          </wp:inline>
        </w:drawing>
      </w:r>
    </w:p>
    <w:p w14:paraId="0F70F59B" w14:textId="77777777" w:rsidR="004C1ACA" w:rsidRPr="00A37EC8" w:rsidRDefault="006B340D" w:rsidP="004C1ACA">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4</w:t>
      </w:r>
      <w:r w:rsidRPr="00A37EC8">
        <w:rPr>
          <w:rFonts w:ascii="Times New Roman" w:hAnsi="Times New Roman" w:cs="Times New Roman"/>
          <w:sz w:val="24"/>
          <w:szCs w:val="24"/>
        </w:rPr>
        <w:t xml:space="preserve">: Mortality rates between developmental stages of </w:t>
      </w:r>
      <w:r w:rsidRPr="00A37EC8">
        <w:rPr>
          <w:rFonts w:ascii="Times New Roman" w:hAnsi="Times New Roman" w:cs="Times New Roman"/>
          <w:i/>
          <w:sz w:val="24"/>
          <w:szCs w:val="24"/>
        </w:rPr>
        <w:t>S. watsoni</w:t>
      </w:r>
      <w:r w:rsidR="004C1ACA">
        <w:rPr>
          <w:rFonts w:ascii="Times New Roman" w:hAnsi="Times New Roman" w:cs="Times New Roman"/>
          <w:sz w:val="24"/>
          <w:szCs w:val="24"/>
        </w:rPr>
        <w:t xml:space="preserve"> </w:t>
      </w:r>
      <w:r w:rsidR="004C1ACA" w:rsidRPr="00A37EC8">
        <w:rPr>
          <w:rFonts w:ascii="Times New Roman" w:hAnsi="Times New Roman" w:cs="Times New Roman"/>
          <w:sz w:val="24"/>
          <w:szCs w:val="24"/>
        </w:rPr>
        <w:t xml:space="preserve">over </w:t>
      </w:r>
      <w:r w:rsidR="004C1ACA">
        <w:rPr>
          <w:rFonts w:ascii="Times New Roman" w:hAnsi="Times New Roman" w:cs="Times New Roman"/>
          <w:sz w:val="24"/>
          <w:szCs w:val="24"/>
        </w:rPr>
        <w:t>a</w:t>
      </w:r>
      <w:r w:rsidR="004C1ACA" w:rsidRPr="00A37EC8">
        <w:rPr>
          <w:rFonts w:ascii="Times New Roman" w:hAnsi="Times New Roman" w:cs="Times New Roman"/>
          <w:sz w:val="24"/>
          <w:szCs w:val="24"/>
        </w:rPr>
        <w:t xml:space="preserve"> range of experimental temperature</w:t>
      </w:r>
      <w:r w:rsidR="004C1ACA">
        <w:rPr>
          <w:rFonts w:ascii="Times New Roman" w:hAnsi="Times New Roman" w:cs="Times New Roman"/>
          <w:sz w:val="24"/>
          <w:szCs w:val="24"/>
        </w:rPr>
        <w:t>s, except</w:t>
      </w:r>
      <w:r w:rsidR="004C1ACA" w:rsidRPr="00A37EC8">
        <w:rPr>
          <w:rFonts w:ascii="Times New Roman" w:hAnsi="Times New Roman" w:cs="Times New Roman"/>
          <w:sz w:val="24"/>
          <w:szCs w:val="24"/>
        </w:rPr>
        <w:t xml:space="preserve"> </w:t>
      </w:r>
      <w:r w:rsidR="004C1ACA">
        <w:rPr>
          <w:rFonts w:ascii="Times New Roman" w:hAnsi="Times New Roman" w:cs="Times New Roman"/>
          <w:sz w:val="24"/>
          <w:szCs w:val="24"/>
        </w:rPr>
        <w:t xml:space="preserve">for 12 and </w:t>
      </w:r>
      <w:r w:rsidR="004C1ACA" w:rsidRPr="00A37EC8">
        <w:rPr>
          <w:rFonts w:ascii="Times New Roman" w:hAnsi="Times New Roman" w:cs="Times New Roman"/>
          <w:sz w:val="24"/>
          <w:szCs w:val="24"/>
        </w:rPr>
        <w:t xml:space="preserve">28°C, where beetles did not breed successfully. </w:t>
      </w:r>
    </w:p>
    <w:p w14:paraId="7B8AF9DF" w14:textId="42975FE4" w:rsidR="006B340D" w:rsidRPr="00A37EC8" w:rsidRDefault="006B340D" w:rsidP="006B340D">
      <w:pPr>
        <w:rPr>
          <w:rFonts w:ascii="Times New Roman" w:hAnsi="Times New Roman" w:cs="Times New Roman"/>
          <w:sz w:val="24"/>
          <w:szCs w:val="24"/>
        </w:rPr>
      </w:pPr>
    </w:p>
    <w:p w14:paraId="1DA0D38E" w14:textId="77777777" w:rsidR="00814DE7" w:rsidRPr="00A37EC8" w:rsidRDefault="00BD145F" w:rsidP="00814DE7">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11DFD898" wp14:editId="5384F6AA">
            <wp:extent cx="5732145" cy="5732145"/>
            <wp:effectExtent l="25400" t="0" r="8255" b="0"/>
            <wp:docPr id="5" name="Picture 5"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
                    <pic:cNvPicPr>
                      <a:picLocks noChangeAspect="1" noChangeArrowheads="1"/>
                    </pic:cNvPicPr>
                  </pic:nvPicPr>
                  <pic:blipFill>
                    <a:blip r:embed="rId10"/>
                    <a:srcRect/>
                    <a:stretch>
                      <a:fillRect/>
                    </a:stretch>
                  </pic:blipFill>
                  <pic:spPr bwMode="auto">
                    <a:xfrm>
                      <a:off x="0" y="0"/>
                      <a:ext cx="5732145" cy="5732145"/>
                    </a:xfrm>
                    <a:prstGeom prst="rect">
                      <a:avLst/>
                    </a:prstGeom>
                    <a:noFill/>
                    <a:ln w="9525">
                      <a:noFill/>
                      <a:miter lim="800000"/>
                      <a:headEnd/>
                      <a:tailEnd/>
                    </a:ln>
                  </pic:spPr>
                </pic:pic>
              </a:graphicData>
            </a:graphic>
          </wp:inline>
        </w:drawing>
      </w:r>
    </w:p>
    <w:p w14:paraId="3DE0A5A9" w14:textId="77777777" w:rsidR="00705338" w:rsidRPr="00A37EC8" w:rsidRDefault="00814DE7" w:rsidP="00814DE7">
      <w:pPr>
        <w:rPr>
          <w:rFonts w:ascii="Times New Roman" w:hAnsi="Times New Roman" w:cs="Times New Roman"/>
          <w:sz w:val="24"/>
          <w:szCs w:val="24"/>
        </w:rPr>
      </w:pPr>
      <w:r w:rsidRPr="00A37EC8">
        <w:rPr>
          <w:rFonts w:ascii="Times New Roman" w:hAnsi="Times New Roman" w:cs="Times New Roman"/>
          <w:sz w:val="24"/>
          <w:szCs w:val="24"/>
        </w:rPr>
        <w:t>Fig.</w:t>
      </w:r>
      <w:r w:rsidR="0046021B" w:rsidRPr="00A37EC8">
        <w:rPr>
          <w:rFonts w:ascii="Times New Roman" w:hAnsi="Times New Roman" w:cs="Times New Roman"/>
          <w:sz w:val="24"/>
          <w:szCs w:val="24"/>
        </w:rPr>
        <w:t xml:space="preserve"> </w:t>
      </w:r>
      <w:r w:rsidR="00702B25" w:rsidRPr="00A37EC8">
        <w:rPr>
          <w:rFonts w:ascii="Times New Roman" w:hAnsi="Times New Roman" w:cs="Times New Roman"/>
          <w:sz w:val="24"/>
          <w:szCs w:val="24"/>
        </w:rPr>
        <w:t>5</w:t>
      </w:r>
      <w:r w:rsidRPr="00A37EC8">
        <w:rPr>
          <w:rFonts w:ascii="Times New Roman" w:hAnsi="Times New Roman" w:cs="Times New Roman"/>
          <w:sz w:val="24"/>
          <w:szCs w:val="24"/>
        </w:rPr>
        <w:t xml:space="preserve">: Observed range of development times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over four experimental treatments (15, 18, 21, 25 °C) for each developmental stage</w:t>
      </w:r>
      <w:r w:rsidR="00BC3869" w:rsidRPr="00A37EC8">
        <w:rPr>
          <w:rFonts w:ascii="Times New Roman" w:hAnsi="Times New Roman" w:cs="Times New Roman"/>
          <w:sz w:val="24"/>
          <w:szCs w:val="24"/>
        </w:rPr>
        <w:t xml:space="preserve"> (2012 data were excluded for egg and L1)</w:t>
      </w:r>
      <w:r w:rsidRPr="00A37EC8">
        <w:rPr>
          <w:rFonts w:ascii="Times New Roman" w:hAnsi="Times New Roman" w:cs="Times New Roman"/>
          <w:sz w:val="24"/>
          <w:szCs w:val="24"/>
        </w:rPr>
        <w:t>. The horizontal lines within the boxes indicate median values. The upper and lower boxes indicate the 75th and 25th percentiles, respectively. Whiskers indicate the values with the 1.5 interquartile ranges. Small, black dots are outliers. Small red dots are the mean values of development time.</w:t>
      </w:r>
    </w:p>
    <w:p w14:paraId="6E400B46" w14:textId="77777777" w:rsidR="00E5039E" w:rsidRPr="00A37EC8" w:rsidRDefault="00BD145F" w:rsidP="00D44758">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2EF7C17C" wp14:editId="71C670D6">
            <wp:extent cx="5732145" cy="5732145"/>
            <wp:effectExtent l="25400" t="0" r="8255" b="0"/>
            <wp:docPr id="6" name="Picture 6"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
                    <pic:cNvPicPr>
                      <a:picLocks noChangeAspect="1" noChangeArrowheads="1"/>
                    </pic:cNvPicPr>
                  </pic:nvPicPr>
                  <pic:blipFill>
                    <a:blip r:embed="rId11"/>
                    <a:srcRect/>
                    <a:stretch>
                      <a:fillRect/>
                    </a:stretch>
                  </pic:blipFill>
                  <pic:spPr bwMode="auto">
                    <a:xfrm>
                      <a:off x="0" y="0"/>
                      <a:ext cx="5732145" cy="5732145"/>
                    </a:xfrm>
                    <a:prstGeom prst="rect">
                      <a:avLst/>
                    </a:prstGeom>
                    <a:noFill/>
                    <a:ln w="9525">
                      <a:noFill/>
                      <a:miter lim="800000"/>
                      <a:headEnd/>
                      <a:tailEnd/>
                    </a:ln>
                  </pic:spPr>
                </pic:pic>
              </a:graphicData>
            </a:graphic>
          </wp:inline>
        </w:drawing>
      </w:r>
    </w:p>
    <w:p w14:paraId="29FD7631" w14:textId="0681F19F" w:rsidR="00E5039E" w:rsidRPr="00A37EC8" w:rsidRDefault="00E5039E" w:rsidP="00E5039E">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6</w:t>
      </w:r>
      <w:r w:rsidRPr="00A37EC8">
        <w:rPr>
          <w:rFonts w:ascii="Times New Roman" w:hAnsi="Times New Roman" w:cs="Times New Roman"/>
          <w:sz w:val="24"/>
          <w:szCs w:val="24"/>
        </w:rPr>
        <w:t xml:space="preserve">: Bar plot of mean development time </w:t>
      </w:r>
      <w:r w:rsidR="00340B5C" w:rsidRPr="00A37EC8">
        <w:rPr>
          <w:rFonts w:ascii="Times New Roman" w:hAnsi="Times New Roman" w:cs="Times New Roman"/>
          <w:sz w:val="24"/>
          <w:szCs w:val="24"/>
        </w:rPr>
        <w:t xml:space="preserve">(in hours) </w:t>
      </w:r>
      <w:r w:rsidRPr="00A37EC8">
        <w:rPr>
          <w:rFonts w:ascii="Times New Roman" w:hAnsi="Times New Roman" w:cs="Times New Roman"/>
          <w:sz w:val="24"/>
          <w:szCs w:val="24"/>
        </w:rPr>
        <w:t>of all observed stages</w:t>
      </w:r>
      <w:r w:rsidR="000702BD" w:rsidRPr="00A37EC8">
        <w:rPr>
          <w:rFonts w:ascii="Times New Roman" w:hAnsi="Times New Roman" w:cs="Times New Roman"/>
          <w:sz w:val="24"/>
          <w:szCs w:val="24"/>
        </w:rPr>
        <w:t xml:space="preserve"> (2012 data were excluded for egg and L1)</w:t>
      </w:r>
      <w:r w:rsidRPr="00A37EC8">
        <w:rPr>
          <w:rFonts w:ascii="Times New Roman" w:hAnsi="Times New Roman" w:cs="Times New Roman"/>
          <w:sz w:val="24"/>
          <w:szCs w:val="24"/>
        </w:rPr>
        <w:t xml:space="preserve">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over </w:t>
      </w:r>
      <w:r w:rsidR="004C1ACA">
        <w:rPr>
          <w:rFonts w:ascii="Times New Roman" w:hAnsi="Times New Roman" w:cs="Times New Roman"/>
          <w:sz w:val="24"/>
          <w:szCs w:val="24"/>
        </w:rPr>
        <w:t>a</w:t>
      </w:r>
      <w:r w:rsidRPr="00A37EC8">
        <w:rPr>
          <w:rFonts w:ascii="Times New Roman" w:hAnsi="Times New Roman" w:cs="Times New Roman"/>
          <w:sz w:val="24"/>
          <w:szCs w:val="24"/>
        </w:rPr>
        <w:t xml:space="preserve"> range of experimental temperature</w:t>
      </w:r>
      <w:r w:rsidR="004C1ACA">
        <w:rPr>
          <w:rFonts w:ascii="Times New Roman" w:hAnsi="Times New Roman" w:cs="Times New Roman"/>
          <w:sz w:val="24"/>
          <w:szCs w:val="24"/>
        </w:rPr>
        <w:t>s,</w:t>
      </w:r>
      <w:r w:rsidRPr="00A37EC8">
        <w:rPr>
          <w:rFonts w:ascii="Times New Roman" w:hAnsi="Times New Roman" w:cs="Times New Roman"/>
          <w:sz w:val="24"/>
          <w:szCs w:val="24"/>
        </w:rPr>
        <w:t xml:space="preserve"> except </w:t>
      </w:r>
      <w:r w:rsidR="004C1ACA">
        <w:rPr>
          <w:rFonts w:ascii="Times New Roman" w:hAnsi="Times New Roman" w:cs="Times New Roman"/>
          <w:sz w:val="24"/>
          <w:szCs w:val="24"/>
        </w:rPr>
        <w:t xml:space="preserve">for 12 and </w:t>
      </w:r>
      <w:r w:rsidRPr="00A37EC8">
        <w:rPr>
          <w:rFonts w:ascii="Times New Roman" w:hAnsi="Times New Roman" w:cs="Times New Roman"/>
          <w:sz w:val="24"/>
          <w:szCs w:val="24"/>
        </w:rPr>
        <w:t xml:space="preserve">28°C, where beetles did not breed successfully. </w:t>
      </w:r>
    </w:p>
    <w:p w14:paraId="7BABEFB8" w14:textId="77777777" w:rsidR="006B340D" w:rsidRPr="00A37EC8" w:rsidRDefault="00BD145F" w:rsidP="00E5039E">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64E3A3D2" wp14:editId="0C10A6A7">
            <wp:extent cx="4834255" cy="7256145"/>
            <wp:effectExtent l="25400" t="0" r="0" b="0"/>
            <wp:docPr id="7" name="Picture 7"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
                    <pic:cNvPicPr>
                      <a:picLocks noChangeAspect="1" noChangeArrowheads="1"/>
                    </pic:cNvPicPr>
                  </pic:nvPicPr>
                  <pic:blipFill>
                    <a:blip r:embed="rId12"/>
                    <a:srcRect/>
                    <a:stretch>
                      <a:fillRect/>
                    </a:stretch>
                  </pic:blipFill>
                  <pic:spPr bwMode="auto">
                    <a:xfrm>
                      <a:off x="0" y="0"/>
                      <a:ext cx="4834255" cy="7256145"/>
                    </a:xfrm>
                    <a:prstGeom prst="rect">
                      <a:avLst/>
                    </a:prstGeom>
                    <a:noFill/>
                    <a:ln w="9525">
                      <a:noFill/>
                      <a:miter lim="800000"/>
                      <a:headEnd/>
                      <a:tailEnd/>
                    </a:ln>
                  </pic:spPr>
                </pic:pic>
              </a:graphicData>
            </a:graphic>
          </wp:inline>
        </w:drawing>
      </w:r>
    </w:p>
    <w:p w14:paraId="0E184F59" w14:textId="77777777" w:rsidR="006B340D" w:rsidRPr="00A37EC8" w:rsidRDefault="00451C34" w:rsidP="006B340D">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7:</w:t>
      </w:r>
      <w:r w:rsidR="006B340D" w:rsidRPr="00A37EC8">
        <w:rPr>
          <w:rFonts w:ascii="Times New Roman" w:hAnsi="Times New Roman" w:cs="Times New Roman"/>
          <w:sz w:val="24"/>
          <w:szCs w:val="24"/>
        </w:rPr>
        <w:t xml:space="preserve"> </w:t>
      </w:r>
      <w:r w:rsidR="009F3120" w:rsidRPr="00A37EC8">
        <w:rPr>
          <w:rFonts w:ascii="Times New Roman" w:hAnsi="Times New Roman" w:cs="Times New Roman"/>
          <w:sz w:val="24"/>
          <w:szCs w:val="24"/>
        </w:rPr>
        <w:t xml:space="preserve">Major axis regression for all stages of development in </w:t>
      </w:r>
      <w:r w:rsidR="009F3120" w:rsidRPr="00A37EC8">
        <w:rPr>
          <w:rFonts w:ascii="Times New Roman" w:hAnsi="Times New Roman" w:cs="Times New Roman"/>
          <w:i/>
          <w:sz w:val="24"/>
          <w:szCs w:val="24"/>
        </w:rPr>
        <w:t>S. watsoni</w:t>
      </w:r>
      <w:r w:rsidR="009F3120" w:rsidRPr="00A37EC8">
        <w:rPr>
          <w:rFonts w:ascii="Times New Roman" w:hAnsi="Times New Roman" w:cs="Times New Roman"/>
          <w:sz w:val="24"/>
          <w:szCs w:val="24"/>
        </w:rPr>
        <w:t>. Black line shows median and grey area around is standard error. DT is the time in days to reach the stage multiplied by the constant rearing temperature.</w:t>
      </w:r>
      <w:r w:rsidR="00E73F13" w:rsidRPr="00A37EC8">
        <w:rPr>
          <w:rFonts w:ascii="Times New Roman" w:hAnsi="Times New Roman" w:cs="Times New Roman"/>
          <w:sz w:val="24"/>
          <w:szCs w:val="24"/>
        </w:rPr>
        <w:t xml:space="preserve"> 2012 data were excluded for egg and L1</w:t>
      </w:r>
      <w:r w:rsidR="006B340D" w:rsidRPr="00A37EC8">
        <w:rPr>
          <w:rFonts w:ascii="Times New Roman" w:hAnsi="Times New Roman" w:cs="Times New Roman"/>
          <w:sz w:val="24"/>
          <w:szCs w:val="24"/>
        </w:rPr>
        <w:t>.</w:t>
      </w:r>
    </w:p>
    <w:p w14:paraId="55A8B337" w14:textId="77777777" w:rsidR="006B340D" w:rsidRPr="00A37EC8" w:rsidRDefault="00BD145F" w:rsidP="006B340D">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75D615B4" wp14:editId="310B8DB5">
            <wp:extent cx="5588000" cy="6713855"/>
            <wp:effectExtent l="25400" t="0" r="0" b="0"/>
            <wp:docPr id="8" name="Picture 8"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
                    <pic:cNvPicPr>
                      <a:picLocks noChangeAspect="1" noChangeArrowheads="1"/>
                    </pic:cNvPicPr>
                  </pic:nvPicPr>
                  <pic:blipFill>
                    <a:blip r:embed="rId13"/>
                    <a:srcRect/>
                    <a:stretch>
                      <a:fillRect/>
                    </a:stretch>
                  </pic:blipFill>
                  <pic:spPr bwMode="auto">
                    <a:xfrm>
                      <a:off x="0" y="0"/>
                      <a:ext cx="5588000" cy="6713855"/>
                    </a:xfrm>
                    <a:prstGeom prst="rect">
                      <a:avLst/>
                    </a:prstGeom>
                    <a:noFill/>
                    <a:ln w="9525">
                      <a:noFill/>
                      <a:miter lim="800000"/>
                      <a:headEnd/>
                      <a:tailEnd/>
                    </a:ln>
                  </pic:spPr>
                </pic:pic>
              </a:graphicData>
            </a:graphic>
          </wp:inline>
        </w:drawing>
      </w:r>
    </w:p>
    <w:p w14:paraId="43F0336D" w14:textId="77777777" w:rsidR="006B340D" w:rsidRPr="00A37EC8" w:rsidRDefault="00451C34" w:rsidP="006B340D">
      <w:pPr>
        <w:rPr>
          <w:rFonts w:ascii="Times New Roman" w:hAnsi="Times New Roman" w:cs="Times New Roman"/>
          <w:sz w:val="24"/>
          <w:szCs w:val="24"/>
        </w:rPr>
      </w:pPr>
      <w:r w:rsidRPr="00A37EC8">
        <w:rPr>
          <w:rFonts w:ascii="Times New Roman" w:hAnsi="Times New Roman" w:cs="Times New Roman"/>
          <w:sz w:val="24"/>
          <w:szCs w:val="24"/>
        </w:rPr>
        <w:t>Fig.</w:t>
      </w:r>
      <w:r w:rsidR="00702B25" w:rsidRPr="00A37EC8">
        <w:rPr>
          <w:rFonts w:ascii="Times New Roman" w:hAnsi="Times New Roman" w:cs="Times New Roman"/>
          <w:sz w:val="24"/>
          <w:szCs w:val="24"/>
        </w:rPr>
        <w:t xml:space="preserve"> 8</w:t>
      </w:r>
      <w:r w:rsidR="006B340D" w:rsidRPr="00A37EC8">
        <w:rPr>
          <w:rFonts w:ascii="Times New Roman" w:hAnsi="Times New Roman" w:cs="Times New Roman"/>
          <w:sz w:val="24"/>
          <w:szCs w:val="24"/>
        </w:rPr>
        <w:t>: Box plot graph of</w:t>
      </w:r>
      <w:r w:rsidR="005414CB" w:rsidRPr="00A37EC8">
        <w:rPr>
          <w:rFonts w:ascii="Times New Roman" w:hAnsi="Times New Roman" w:cs="Times New Roman"/>
          <w:sz w:val="24"/>
          <w:szCs w:val="24"/>
        </w:rPr>
        <w:t xml:space="preserve"> lengths of all three instars (L</w:t>
      </w:r>
      <w:r w:rsidR="006B340D" w:rsidRPr="00A37EC8">
        <w:rPr>
          <w:rFonts w:ascii="Times New Roman" w:hAnsi="Times New Roman" w:cs="Times New Roman"/>
          <w:sz w:val="24"/>
          <w:szCs w:val="24"/>
        </w:rPr>
        <w:t>1,</w:t>
      </w:r>
      <w:r w:rsidR="00C00C0E" w:rsidRPr="00A37EC8">
        <w:rPr>
          <w:rFonts w:ascii="Times New Roman" w:hAnsi="Times New Roman" w:cs="Times New Roman"/>
          <w:sz w:val="24"/>
          <w:szCs w:val="24"/>
        </w:rPr>
        <w:t xml:space="preserve"> </w:t>
      </w:r>
      <w:r w:rsidR="005414CB" w:rsidRPr="00A37EC8">
        <w:rPr>
          <w:rFonts w:ascii="Times New Roman" w:hAnsi="Times New Roman" w:cs="Times New Roman"/>
          <w:sz w:val="24"/>
          <w:szCs w:val="24"/>
        </w:rPr>
        <w:t>L</w:t>
      </w:r>
      <w:r w:rsidR="006B340D" w:rsidRPr="00A37EC8">
        <w:rPr>
          <w:rFonts w:ascii="Times New Roman" w:hAnsi="Times New Roman" w:cs="Times New Roman"/>
          <w:sz w:val="24"/>
          <w:szCs w:val="24"/>
        </w:rPr>
        <w:t xml:space="preserve">2 and </w:t>
      </w:r>
      <w:r w:rsidR="005414CB" w:rsidRPr="00A37EC8">
        <w:rPr>
          <w:rFonts w:ascii="Times New Roman" w:hAnsi="Times New Roman" w:cs="Times New Roman"/>
          <w:sz w:val="24"/>
          <w:szCs w:val="24"/>
        </w:rPr>
        <w:t>L</w:t>
      </w:r>
      <w:r w:rsidR="006B340D" w:rsidRPr="00A37EC8">
        <w:rPr>
          <w:rFonts w:ascii="Times New Roman" w:hAnsi="Times New Roman" w:cs="Times New Roman"/>
          <w:sz w:val="24"/>
          <w:szCs w:val="24"/>
        </w:rPr>
        <w:t xml:space="preserve">3) of the </w:t>
      </w:r>
      <w:r w:rsidR="006B340D" w:rsidRPr="00A37EC8">
        <w:rPr>
          <w:rFonts w:ascii="Times New Roman" w:hAnsi="Times New Roman" w:cs="Times New Roman"/>
          <w:i/>
          <w:sz w:val="24"/>
          <w:szCs w:val="24"/>
        </w:rPr>
        <w:t>S. watsoni</w:t>
      </w:r>
      <w:r w:rsidR="006B340D" w:rsidRPr="00A37EC8">
        <w:rPr>
          <w:rFonts w:ascii="Times New Roman" w:hAnsi="Times New Roman" w:cs="Times New Roman"/>
          <w:sz w:val="24"/>
          <w:szCs w:val="24"/>
        </w:rPr>
        <w:t xml:space="preserve"> larvae. The horizontal lines within the boxes indicate median values. The upper and lower boxes indicate the 75th and 25th percentiles, respectively. Whiskers indicate the values with the 1.5 interquartile ranges. Small, black dots are outliers.</w:t>
      </w:r>
    </w:p>
    <w:p w14:paraId="70F1AC65" w14:textId="77777777" w:rsidR="006B340D" w:rsidRPr="00A37EC8" w:rsidRDefault="006B340D" w:rsidP="006B340D">
      <w:pPr>
        <w:rPr>
          <w:rFonts w:ascii="Times New Roman" w:hAnsi="Times New Roman" w:cs="Times New Roman"/>
          <w:sz w:val="24"/>
          <w:szCs w:val="24"/>
        </w:rPr>
      </w:pPr>
    </w:p>
    <w:sectPr w:rsidR="006B340D" w:rsidRPr="00A37EC8" w:rsidSect="00D90C89">
      <w:pgSz w:w="12240" w:h="15840"/>
      <w:pgMar w:top="1417" w:right="1417" w:bottom="1417" w:left="1417"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Liberation Sans">
    <w:panose1 w:val="020B0604020202020204"/>
    <w:charset w:val="EE"/>
    <w:family w:val="swiss"/>
    <w:pitch w:val="variable"/>
    <w:sig w:usb0="E0000AFF" w:usb1="500078FF" w:usb2="00000021" w:usb3="00000000" w:csb0="000001BF" w:csb1="00000000"/>
  </w:font>
  <w:font w:name="Droid Sans Fallback">
    <w:altName w:val="Times New Roman"/>
    <w:charset w:val="01"/>
    <w:family w:val="auto"/>
    <w:pitch w:val="variable"/>
  </w:font>
  <w:font w:name="FreeSans">
    <w:altName w:val="Times New Roman"/>
    <w:charset w:val="01"/>
    <w:family w:val="auto"/>
    <w:pitch w:val="variable"/>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Calibri Light">
    <w:panose1 w:val="020F0302020204030204"/>
    <w:charset w:val="EE"/>
    <w:family w:val="swiss"/>
    <w:pitch w:val="variable"/>
    <w:sig w:usb0="A00002EF" w:usb1="4000207B" w:usb2="00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singleLevel"/>
    <w:tmpl w:val="00000001"/>
    <w:name w:val="WW8Num1"/>
    <w:lvl w:ilvl="0">
      <w:start w:val="1"/>
      <w:numFmt w:val="decimal"/>
      <w:lvlText w:val="%1."/>
      <w:lvlJc w:val="left"/>
      <w:pPr>
        <w:tabs>
          <w:tab w:val="num" w:pos="0"/>
        </w:tabs>
        <w:ind w:left="720" w:hanging="360"/>
      </w:pPr>
    </w:lvl>
  </w:abstractNum>
  <w:abstractNum w:abstractNumId="1" w15:restartNumberingAfterBreak="0">
    <w:nsid w:val="00000002"/>
    <w:multiLevelType w:val="multilevel"/>
    <w:tmpl w:val="0000000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kubec Pavel">
    <w15:presenceInfo w15:providerId="None" w15:userId="Jakubec Pav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efaultTableStyle w:val="Normln"/>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compatSetting w:name="compatibilityMode" w:uri="http://schemas.microsoft.com/office/word" w:val="12"/>
  </w:compat>
  <w:rsids>
    <w:rsidRoot w:val="000C4878"/>
    <w:rsid w:val="00010A31"/>
    <w:rsid w:val="000117E1"/>
    <w:rsid w:val="00014F2B"/>
    <w:rsid w:val="000150E9"/>
    <w:rsid w:val="000208A6"/>
    <w:rsid w:val="0002698B"/>
    <w:rsid w:val="00030716"/>
    <w:rsid w:val="00030E41"/>
    <w:rsid w:val="00031059"/>
    <w:rsid w:val="000310D8"/>
    <w:rsid w:val="000349B2"/>
    <w:rsid w:val="00036BDE"/>
    <w:rsid w:val="00040367"/>
    <w:rsid w:val="0004579A"/>
    <w:rsid w:val="00052300"/>
    <w:rsid w:val="00052A7B"/>
    <w:rsid w:val="000531E4"/>
    <w:rsid w:val="00054F63"/>
    <w:rsid w:val="000557F3"/>
    <w:rsid w:val="00064636"/>
    <w:rsid w:val="00065521"/>
    <w:rsid w:val="0006798B"/>
    <w:rsid w:val="00067AC1"/>
    <w:rsid w:val="000702BD"/>
    <w:rsid w:val="00074056"/>
    <w:rsid w:val="0007747F"/>
    <w:rsid w:val="00081D08"/>
    <w:rsid w:val="000827DB"/>
    <w:rsid w:val="000844FF"/>
    <w:rsid w:val="0009285D"/>
    <w:rsid w:val="000938F6"/>
    <w:rsid w:val="00093960"/>
    <w:rsid w:val="00095008"/>
    <w:rsid w:val="0009627B"/>
    <w:rsid w:val="00096A29"/>
    <w:rsid w:val="00097D2B"/>
    <w:rsid w:val="000A0843"/>
    <w:rsid w:val="000A18EE"/>
    <w:rsid w:val="000A4FB2"/>
    <w:rsid w:val="000A63B8"/>
    <w:rsid w:val="000A6699"/>
    <w:rsid w:val="000B10B1"/>
    <w:rsid w:val="000B1E6B"/>
    <w:rsid w:val="000B38D5"/>
    <w:rsid w:val="000B453F"/>
    <w:rsid w:val="000B50DC"/>
    <w:rsid w:val="000B5FF8"/>
    <w:rsid w:val="000B74B6"/>
    <w:rsid w:val="000C08DE"/>
    <w:rsid w:val="000C4878"/>
    <w:rsid w:val="000C4B08"/>
    <w:rsid w:val="000C7404"/>
    <w:rsid w:val="000D087E"/>
    <w:rsid w:val="000D24B9"/>
    <w:rsid w:val="000D3847"/>
    <w:rsid w:val="000E1577"/>
    <w:rsid w:val="000E2EF4"/>
    <w:rsid w:val="000E30FA"/>
    <w:rsid w:val="000E3AC8"/>
    <w:rsid w:val="000E44D3"/>
    <w:rsid w:val="000E5D22"/>
    <w:rsid w:val="000E692B"/>
    <w:rsid w:val="000E75B2"/>
    <w:rsid w:val="000E7E99"/>
    <w:rsid w:val="000F4F2E"/>
    <w:rsid w:val="000F6391"/>
    <w:rsid w:val="000F6FCE"/>
    <w:rsid w:val="000F7E7A"/>
    <w:rsid w:val="00103997"/>
    <w:rsid w:val="00112300"/>
    <w:rsid w:val="00113F67"/>
    <w:rsid w:val="00115AFC"/>
    <w:rsid w:val="001161C7"/>
    <w:rsid w:val="0012202E"/>
    <w:rsid w:val="00122A0C"/>
    <w:rsid w:val="0012479A"/>
    <w:rsid w:val="00131585"/>
    <w:rsid w:val="00131A05"/>
    <w:rsid w:val="00131F3E"/>
    <w:rsid w:val="001325B7"/>
    <w:rsid w:val="00134EA9"/>
    <w:rsid w:val="001413D4"/>
    <w:rsid w:val="0014246B"/>
    <w:rsid w:val="001443BB"/>
    <w:rsid w:val="00144B28"/>
    <w:rsid w:val="00145495"/>
    <w:rsid w:val="00145ED0"/>
    <w:rsid w:val="001462CE"/>
    <w:rsid w:val="001468EC"/>
    <w:rsid w:val="00147B28"/>
    <w:rsid w:val="00151A2E"/>
    <w:rsid w:val="00153E3C"/>
    <w:rsid w:val="00154E7E"/>
    <w:rsid w:val="00155BF0"/>
    <w:rsid w:val="00155D56"/>
    <w:rsid w:val="00166766"/>
    <w:rsid w:val="00171D58"/>
    <w:rsid w:val="00173388"/>
    <w:rsid w:val="00173731"/>
    <w:rsid w:val="00174333"/>
    <w:rsid w:val="00175F77"/>
    <w:rsid w:val="00176FD6"/>
    <w:rsid w:val="001778BB"/>
    <w:rsid w:val="00181F83"/>
    <w:rsid w:val="00183472"/>
    <w:rsid w:val="00186DC0"/>
    <w:rsid w:val="00190763"/>
    <w:rsid w:val="00190BA4"/>
    <w:rsid w:val="00192C23"/>
    <w:rsid w:val="0019654C"/>
    <w:rsid w:val="00196604"/>
    <w:rsid w:val="001A0C3D"/>
    <w:rsid w:val="001A1897"/>
    <w:rsid w:val="001A4326"/>
    <w:rsid w:val="001A4348"/>
    <w:rsid w:val="001A48A5"/>
    <w:rsid w:val="001A56DD"/>
    <w:rsid w:val="001A5F7B"/>
    <w:rsid w:val="001B13F2"/>
    <w:rsid w:val="001B2CE2"/>
    <w:rsid w:val="001B4DE3"/>
    <w:rsid w:val="001C2534"/>
    <w:rsid w:val="001C77C3"/>
    <w:rsid w:val="001D1DAF"/>
    <w:rsid w:val="001D40CF"/>
    <w:rsid w:val="001E0CEB"/>
    <w:rsid w:val="001E1B17"/>
    <w:rsid w:val="001E6409"/>
    <w:rsid w:val="001F1631"/>
    <w:rsid w:val="001F29DD"/>
    <w:rsid w:val="001F2E57"/>
    <w:rsid w:val="001F37D4"/>
    <w:rsid w:val="001F4A9F"/>
    <w:rsid w:val="001F5E1D"/>
    <w:rsid w:val="001F7969"/>
    <w:rsid w:val="00200FD0"/>
    <w:rsid w:val="0020591D"/>
    <w:rsid w:val="00205D9D"/>
    <w:rsid w:val="00207BB3"/>
    <w:rsid w:val="002118B2"/>
    <w:rsid w:val="00211D48"/>
    <w:rsid w:val="00212AF8"/>
    <w:rsid w:val="00214F48"/>
    <w:rsid w:val="00215CD6"/>
    <w:rsid w:val="0021760C"/>
    <w:rsid w:val="00220939"/>
    <w:rsid w:val="00220AC1"/>
    <w:rsid w:val="00221BC6"/>
    <w:rsid w:val="002253D6"/>
    <w:rsid w:val="0022792E"/>
    <w:rsid w:val="00230200"/>
    <w:rsid w:val="0023351B"/>
    <w:rsid w:val="0023381B"/>
    <w:rsid w:val="002342E3"/>
    <w:rsid w:val="0023477D"/>
    <w:rsid w:val="00237CB5"/>
    <w:rsid w:val="00245D7C"/>
    <w:rsid w:val="002478BF"/>
    <w:rsid w:val="00251F17"/>
    <w:rsid w:val="00252105"/>
    <w:rsid w:val="00252FA9"/>
    <w:rsid w:val="0025443B"/>
    <w:rsid w:val="00255808"/>
    <w:rsid w:val="002564DC"/>
    <w:rsid w:val="00257A51"/>
    <w:rsid w:val="00265CD6"/>
    <w:rsid w:val="0027031F"/>
    <w:rsid w:val="0027057C"/>
    <w:rsid w:val="00276AA7"/>
    <w:rsid w:val="00281109"/>
    <w:rsid w:val="00281FD3"/>
    <w:rsid w:val="00282025"/>
    <w:rsid w:val="0028354F"/>
    <w:rsid w:val="00283BC7"/>
    <w:rsid w:val="002854CC"/>
    <w:rsid w:val="00290CAC"/>
    <w:rsid w:val="00290F2D"/>
    <w:rsid w:val="002940B5"/>
    <w:rsid w:val="00295A29"/>
    <w:rsid w:val="00296F18"/>
    <w:rsid w:val="002A0CBB"/>
    <w:rsid w:val="002A1C2E"/>
    <w:rsid w:val="002A2111"/>
    <w:rsid w:val="002A2692"/>
    <w:rsid w:val="002A3200"/>
    <w:rsid w:val="002A3645"/>
    <w:rsid w:val="002A68EA"/>
    <w:rsid w:val="002A72AA"/>
    <w:rsid w:val="002B0AF3"/>
    <w:rsid w:val="002B2648"/>
    <w:rsid w:val="002B46D9"/>
    <w:rsid w:val="002C0145"/>
    <w:rsid w:val="002C06AC"/>
    <w:rsid w:val="002C2062"/>
    <w:rsid w:val="002C21DA"/>
    <w:rsid w:val="002C2B51"/>
    <w:rsid w:val="002C48D3"/>
    <w:rsid w:val="002C540F"/>
    <w:rsid w:val="002C63D9"/>
    <w:rsid w:val="002C7918"/>
    <w:rsid w:val="002D5544"/>
    <w:rsid w:val="002D7863"/>
    <w:rsid w:val="002E1801"/>
    <w:rsid w:val="002E1E34"/>
    <w:rsid w:val="002E4C2E"/>
    <w:rsid w:val="002E5CBF"/>
    <w:rsid w:val="002F0869"/>
    <w:rsid w:val="002F0ED7"/>
    <w:rsid w:val="002F16B9"/>
    <w:rsid w:val="002F1BBF"/>
    <w:rsid w:val="002F3C94"/>
    <w:rsid w:val="00302618"/>
    <w:rsid w:val="0030710B"/>
    <w:rsid w:val="00307720"/>
    <w:rsid w:val="00311239"/>
    <w:rsid w:val="00312439"/>
    <w:rsid w:val="0031268B"/>
    <w:rsid w:val="00314983"/>
    <w:rsid w:val="003170D5"/>
    <w:rsid w:val="00320093"/>
    <w:rsid w:val="00325530"/>
    <w:rsid w:val="00326EE5"/>
    <w:rsid w:val="00331055"/>
    <w:rsid w:val="00331543"/>
    <w:rsid w:val="003320B4"/>
    <w:rsid w:val="0033416A"/>
    <w:rsid w:val="0033435D"/>
    <w:rsid w:val="00337968"/>
    <w:rsid w:val="00337D6A"/>
    <w:rsid w:val="00340B5C"/>
    <w:rsid w:val="00341575"/>
    <w:rsid w:val="0034557B"/>
    <w:rsid w:val="00347AF0"/>
    <w:rsid w:val="00347DAC"/>
    <w:rsid w:val="00357CAC"/>
    <w:rsid w:val="00357E24"/>
    <w:rsid w:val="00364A8E"/>
    <w:rsid w:val="00364F1C"/>
    <w:rsid w:val="00365F58"/>
    <w:rsid w:val="00371088"/>
    <w:rsid w:val="00371EFB"/>
    <w:rsid w:val="00371F9D"/>
    <w:rsid w:val="00373FC4"/>
    <w:rsid w:val="00375A9C"/>
    <w:rsid w:val="00376F67"/>
    <w:rsid w:val="003771BE"/>
    <w:rsid w:val="003816DB"/>
    <w:rsid w:val="00383F67"/>
    <w:rsid w:val="0038640A"/>
    <w:rsid w:val="003865AC"/>
    <w:rsid w:val="00386D6B"/>
    <w:rsid w:val="003911B9"/>
    <w:rsid w:val="00391255"/>
    <w:rsid w:val="00394824"/>
    <w:rsid w:val="00394B84"/>
    <w:rsid w:val="003A353D"/>
    <w:rsid w:val="003A726D"/>
    <w:rsid w:val="003A7BE4"/>
    <w:rsid w:val="003B0E32"/>
    <w:rsid w:val="003B36F1"/>
    <w:rsid w:val="003B3B2A"/>
    <w:rsid w:val="003B5409"/>
    <w:rsid w:val="003C3E84"/>
    <w:rsid w:val="003C4489"/>
    <w:rsid w:val="003D000E"/>
    <w:rsid w:val="003D0142"/>
    <w:rsid w:val="003D1080"/>
    <w:rsid w:val="003D1AAA"/>
    <w:rsid w:val="003D2275"/>
    <w:rsid w:val="003D22EF"/>
    <w:rsid w:val="003D308A"/>
    <w:rsid w:val="003D3EA2"/>
    <w:rsid w:val="003E2D9F"/>
    <w:rsid w:val="003E412B"/>
    <w:rsid w:val="003E44BF"/>
    <w:rsid w:val="003E6856"/>
    <w:rsid w:val="003E770A"/>
    <w:rsid w:val="003F1BDC"/>
    <w:rsid w:val="003F25D5"/>
    <w:rsid w:val="003F6AA6"/>
    <w:rsid w:val="003F7FAE"/>
    <w:rsid w:val="004009D9"/>
    <w:rsid w:val="0040475A"/>
    <w:rsid w:val="00404DB3"/>
    <w:rsid w:val="00411992"/>
    <w:rsid w:val="00411C94"/>
    <w:rsid w:val="004133A9"/>
    <w:rsid w:val="0042040C"/>
    <w:rsid w:val="0042049C"/>
    <w:rsid w:val="00421811"/>
    <w:rsid w:val="00423DFB"/>
    <w:rsid w:val="00426E02"/>
    <w:rsid w:val="00427868"/>
    <w:rsid w:val="00435234"/>
    <w:rsid w:val="00436377"/>
    <w:rsid w:val="004364B2"/>
    <w:rsid w:val="004408F5"/>
    <w:rsid w:val="00443EA7"/>
    <w:rsid w:val="00451C34"/>
    <w:rsid w:val="00456A87"/>
    <w:rsid w:val="004570EF"/>
    <w:rsid w:val="0046021B"/>
    <w:rsid w:val="00461C4E"/>
    <w:rsid w:val="00465B51"/>
    <w:rsid w:val="004718CC"/>
    <w:rsid w:val="00473D99"/>
    <w:rsid w:val="00475CD9"/>
    <w:rsid w:val="00476A13"/>
    <w:rsid w:val="00477865"/>
    <w:rsid w:val="00481EE2"/>
    <w:rsid w:val="00482B96"/>
    <w:rsid w:val="00487BA0"/>
    <w:rsid w:val="00490E17"/>
    <w:rsid w:val="00494C4F"/>
    <w:rsid w:val="004A1B48"/>
    <w:rsid w:val="004A1BE9"/>
    <w:rsid w:val="004A3C50"/>
    <w:rsid w:val="004B2032"/>
    <w:rsid w:val="004B7C27"/>
    <w:rsid w:val="004C1ACA"/>
    <w:rsid w:val="004C5722"/>
    <w:rsid w:val="004D2B23"/>
    <w:rsid w:val="004D502D"/>
    <w:rsid w:val="004D6A49"/>
    <w:rsid w:val="004E4AF1"/>
    <w:rsid w:val="004F117D"/>
    <w:rsid w:val="004F687A"/>
    <w:rsid w:val="004F73F4"/>
    <w:rsid w:val="00501FD0"/>
    <w:rsid w:val="0050379D"/>
    <w:rsid w:val="00504EA7"/>
    <w:rsid w:val="00505EE1"/>
    <w:rsid w:val="0050660E"/>
    <w:rsid w:val="00506981"/>
    <w:rsid w:val="00506E63"/>
    <w:rsid w:val="00510657"/>
    <w:rsid w:val="00513D92"/>
    <w:rsid w:val="005154D3"/>
    <w:rsid w:val="005177F1"/>
    <w:rsid w:val="00525BB6"/>
    <w:rsid w:val="00526201"/>
    <w:rsid w:val="005271D0"/>
    <w:rsid w:val="0053150B"/>
    <w:rsid w:val="0053203D"/>
    <w:rsid w:val="00535F23"/>
    <w:rsid w:val="0054095D"/>
    <w:rsid w:val="005414CB"/>
    <w:rsid w:val="0054186D"/>
    <w:rsid w:val="0054605A"/>
    <w:rsid w:val="00546771"/>
    <w:rsid w:val="005502BC"/>
    <w:rsid w:val="0055225B"/>
    <w:rsid w:val="00554401"/>
    <w:rsid w:val="0056144F"/>
    <w:rsid w:val="0056364C"/>
    <w:rsid w:val="00564830"/>
    <w:rsid w:val="00564AA9"/>
    <w:rsid w:val="00571917"/>
    <w:rsid w:val="00572290"/>
    <w:rsid w:val="00572581"/>
    <w:rsid w:val="00574951"/>
    <w:rsid w:val="00575594"/>
    <w:rsid w:val="00575657"/>
    <w:rsid w:val="00583081"/>
    <w:rsid w:val="00584645"/>
    <w:rsid w:val="0059168C"/>
    <w:rsid w:val="00591D4C"/>
    <w:rsid w:val="0059369D"/>
    <w:rsid w:val="005A109D"/>
    <w:rsid w:val="005A2147"/>
    <w:rsid w:val="005A3840"/>
    <w:rsid w:val="005A4DCE"/>
    <w:rsid w:val="005A512B"/>
    <w:rsid w:val="005A51CE"/>
    <w:rsid w:val="005A7AD9"/>
    <w:rsid w:val="005A7C23"/>
    <w:rsid w:val="005B26C4"/>
    <w:rsid w:val="005B660E"/>
    <w:rsid w:val="005B6A71"/>
    <w:rsid w:val="005B7C83"/>
    <w:rsid w:val="005C0C2F"/>
    <w:rsid w:val="005C1ABB"/>
    <w:rsid w:val="005C4224"/>
    <w:rsid w:val="005C57A3"/>
    <w:rsid w:val="005C590F"/>
    <w:rsid w:val="005C6691"/>
    <w:rsid w:val="005C6A8C"/>
    <w:rsid w:val="005C6CB9"/>
    <w:rsid w:val="005C7F10"/>
    <w:rsid w:val="005D29E9"/>
    <w:rsid w:val="005D36A9"/>
    <w:rsid w:val="005D3FA0"/>
    <w:rsid w:val="005D5632"/>
    <w:rsid w:val="005D5936"/>
    <w:rsid w:val="005D5D96"/>
    <w:rsid w:val="005E3C4F"/>
    <w:rsid w:val="005E530A"/>
    <w:rsid w:val="005E65B9"/>
    <w:rsid w:val="005F00DF"/>
    <w:rsid w:val="005F4120"/>
    <w:rsid w:val="005F4DDE"/>
    <w:rsid w:val="005F59B7"/>
    <w:rsid w:val="005F5A19"/>
    <w:rsid w:val="00604F5A"/>
    <w:rsid w:val="00614584"/>
    <w:rsid w:val="00614AC7"/>
    <w:rsid w:val="00614C63"/>
    <w:rsid w:val="006229C0"/>
    <w:rsid w:val="0062404F"/>
    <w:rsid w:val="0062691A"/>
    <w:rsid w:val="00630A68"/>
    <w:rsid w:val="00634084"/>
    <w:rsid w:val="00635078"/>
    <w:rsid w:val="006356D2"/>
    <w:rsid w:val="00636299"/>
    <w:rsid w:val="006367B7"/>
    <w:rsid w:val="006375EF"/>
    <w:rsid w:val="00637D01"/>
    <w:rsid w:val="00641BCA"/>
    <w:rsid w:val="00642022"/>
    <w:rsid w:val="00642678"/>
    <w:rsid w:val="00642DCA"/>
    <w:rsid w:val="006436F1"/>
    <w:rsid w:val="006441B9"/>
    <w:rsid w:val="006445D9"/>
    <w:rsid w:val="006501B7"/>
    <w:rsid w:val="00652C9E"/>
    <w:rsid w:val="0065744D"/>
    <w:rsid w:val="006606EE"/>
    <w:rsid w:val="00662925"/>
    <w:rsid w:val="00663128"/>
    <w:rsid w:val="00663A63"/>
    <w:rsid w:val="00674AFD"/>
    <w:rsid w:val="00675FC2"/>
    <w:rsid w:val="00680E75"/>
    <w:rsid w:val="0068377B"/>
    <w:rsid w:val="00684346"/>
    <w:rsid w:val="006848AD"/>
    <w:rsid w:val="006854C9"/>
    <w:rsid w:val="00686C9B"/>
    <w:rsid w:val="006871B9"/>
    <w:rsid w:val="006909C8"/>
    <w:rsid w:val="00692EA7"/>
    <w:rsid w:val="0069394F"/>
    <w:rsid w:val="00695EDD"/>
    <w:rsid w:val="006A0881"/>
    <w:rsid w:val="006A13E0"/>
    <w:rsid w:val="006A2530"/>
    <w:rsid w:val="006A4C33"/>
    <w:rsid w:val="006A54B4"/>
    <w:rsid w:val="006B340D"/>
    <w:rsid w:val="006B3A5D"/>
    <w:rsid w:val="006C78BD"/>
    <w:rsid w:val="006D2870"/>
    <w:rsid w:val="006D3CC5"/>
    <w:rsid w:val="006D4D54"/>
    <w:rsid w:val="006E39E9"/>
    <w:rsid w:val="006E3DA7"/>
    <w:rsid w:val="006F4612"/>
    <w:rsid w:val="00700F61"/>
    <w:rsid w:val="00701F4E"/>
    <w:rsid w:val="00702B25"/>
    <w:rsid w:val="007045E2"/>
    <w:rsid w:val="00705338"/>
    <w:rsid w:val="00710440"/>
    <w:rsid w:val="0071091B"/>
    <w:rsid w:val="00711030"/>
    <w:rsid w:val="00711FDB"/>
    <w:rsid w:val="00717F71"/>
    <w:rsid w:val="0072111C"/>
    <w:rsid w:val="00723284"/>
    <w:rsid w:val="00724985"/>
    <w:rsid w:val="00735375"/>
    <w:rsid w:val="007362BC"/>
    <w:rsid w:val="007375BF"/>
    <w:rsid w:val="007402BC"/>
    <w:rsid w:val="007413AF"/>
    <w:rsid w:val="00742D8C"/>
    <w:rsid w:val="007436B2"/>
    <w:rsid w:val="007438E3"/>
    <w:rsid w:val="007469BC"/>
    <w:rsid w:val="007502D1"/>
    <w:rsid w:val="007522C3"/>
    <w:rsid w:val="007561CE"/>
    <w:rsid w:val="007578FB"/>
    <w:rsid w:val="0076206F"/>
    <w:rsid w:val="00762B18"/>
    <w:rsid w:val="00764DD5"/>
    <w:rsid w:val="00765665"/>
    <w:rsid w:val="00767146"/>
    <w:rsid w:val="0077059F"/>
    <w:rsid w:val="007718A8"/>
    <w:rsid w:val="00773A33"/>
    <w:rsid w:val="007750F0"/>
    <w:rsid w:val="00776C58"/>
    <w:rsid w:val="007777ED"/>
    <w:rsid w:val="00777E9B"/>
    <w:rsid w:val="007818F5"/>
    <w:rsid w:val="00783BFA"/>
    <w:rsid w:val="0078427C"/>
    <w:rsid w:val="00785F38"/>
    <w:rsid w:val="00793E08"/>
    <w:rsid w:val="00794646"/>
    <w:rsid w:val="00794BBF"/>
    <w:rsid w:val="00796781"/>
    <w:rsid w:val="00796D58"/>
    <w:rsid w:val="00797449"/>
    <w:rsid w:val="007A183A"/>
    <w:rsid w:val="007A3447"/>
    <w:rsid w:val="007A59D6"/>
    <w:rsid w:val="007A6207"/>
    <w:rsid w:val="007B2FE9"/>
    <w:rsid w:val="007B7171"/>
    <w:rsid w:val="007C0EED"/>
    <w:rsid w:val="007C3545"/>
    <w:rsid w:val="007C4C74"/>
    <w:rsid w:val="007D010C"/>
    <w:rsid w:val="007D0D31"/>
    <w:rsid w:val="007D18EA"/>
    <w:rsid w:val="007D35FB"/>
    <w:rsid w:val="007E580F"/>
    <w:rsid w:val="007E6E65"/>
    <w:rsid w:val="007E7642"/>
    <w:rsid w:val="007F1BD0"/>
    <w:rsid w:val="007F53BE"/>
    <w:rsid w:val="0080131C"/>
    <w:rsid w:val="008014CD"/>
    <w:rsid w:val="00801943"/>
    <w:rsid w:val="00807252"/>
    <w:rsid w:val="008077E7"/>
    <w:rsid w:val="008101C0"/>
    <w:rsid w:val="00813640"/>
    <w:rsid w:val="0081444D"/>
    <w:rsid w:val="00814DE7"/>
    <w:rsid w:val="00814ED4"/>
    <w:rsid w:val="00815696"/>
    <w:rsid w:val="00816949"/>
    <w:rsid w:val="00820A84"/>
    <w:rsid w:val="00821BD1"/>
    <w:rsid w:val="00826369"/>
    <w:rsid w:val="008318AC"/>
    <w:rsid w:val="008369CD"/>
    <w:rsid w:val="00836D15"/>
    <w:rsid w:val="00840C62"/>
    <w:rsid w:val="008415EE"/>
    <w:rsid w:val="00844455"/>
    <w:rsid w:val="00845232"/>
    <w:rsid w:val="0085009E"/>
    <w:rsid w:val="0085307F"/>
    <w:rsid w:val="00855F51"/>
    <w:rsid w:val="00857233"/>
    <w:rsid w:val="008600F0"/>
    <w:rsid w:val="008624F2"/>
    <w:rsid w:val="00862E8E"/>
    <w:rsid w:val="00876E30"/>
    <w:rsid w:val="0088142E"/>
    <w:rsid w:val="008838D5"/>
    <w:rsid w:val="008838FE"/>
    <w:rsid w:val="00884605"/>
    <w:rsid w:val="008870E1"/>
    <w:rsid w:val="00890B5D"/>
    <w:rsid w:val="00895C58"/>
    <w:rsid w:val="00897B09"/>
    <w:rsid w:val="008A1176"/>
    <w:rsid w:val="008A2AA9"/>
    <w:rsid w:val="008A32F0"/>
    <w:rsid w:val="008A6F54"/>
    <w:rsid w:val="008A79E1"/>
    <w:rsid w:val="008B2FD2"/>
    <w:rsid w:val="008B38D6"/>
    <w:rsid w:val="008B48C9"/>
    <w:rsid w:val="008B5098"/>
    <w:rsid w:val="008B56CF"/>
    <w:rsid w:val="008B63FD"/>
    <w:rsid w:val="008C0042"/>
    <w:rsid w:val="008C0D03"/>
    <w:rsid w:val="008C107F"/>
    <w:rsid w:val="008C2072"/>
    <w:rsid w:val="008C227D"/>
    <w:rsid w:val="008C3FBD"/>
    <w:rsid w:val="008C6032"/>
    <w:rsid w:val="008D235E"/>
    <w:rsid w:val="008D443D"/>
    <w:rsid w:val="008D475F"/>
    <w:rsid w:val="008D5137"/>
    <w:rsid w:val="008D58F4"/>
    <w:rsid w:val="008D5C3A"/>
    <w:rsid w:val="008D704A"/>
    <w:rsid w:val="008D745A"/>
    <w:rsid w:val="008E0289"/>
    <w:rsid w:val="008E0566"/>
    <w:rsid w:val="008E0AD2"/>
    <w:rsid w:val="008E4FD9"/>
    <w:rsid w:val="008F0BF0"/>
    <w:rsid w:val="008F271E"/>
    <w:rsid w:val="008F54C5"/>
    <w:rsid w:val="00902E9D"/>
    <w:rsid w:val="00905F67"/>
    <w:rsid w:val="00914464"/>
    <w:rsid w:val="00914825"/>
    <w:rsid w:val="00916EBD"/>
    <w:rsid w:val="009217B1"/>
    <w:rsid w:val="00927970"/>
    <w:rsid w:val="009310C9"/>
    <w:rsid w:val="0093235D"/>
    <w:rsid w:val="00936A04"/>
    <w:rsid w:val="0094793E"/>
    <w:rsid w:val="00952EF1"/>
    <w:rsid w:val="00955701"/>
    <w:rsid w:val="009618A8"/>
    <w:rsid w:val="009639DD"/>
    <w:rsid w:val="00965819"/>
    <w:rsid w:val="00965E46"/>
    <w:rsid w:val="009701DF"/>
    <w:rsid w:val="009710B8"/>
    <w:rsid w:val="00975540"/>
    <w:rsid w:val="009778B4"/>
    <w:rsid w:val="0097795E"/>
    <w:rsid w:val="00980F44"/>
    <w:rsid w:val="009813AC"/>
    <w:rsid w:val="009828DD"/>
    <w:rsid w:val="00982A56"/>
    <w:rsid w:val="00982FB0"/>
    <w:rsid w:val="00983053"/>
    <w:rsid w:val="009838A9"/>
    <w:rsid w:val="009846A8"/>
    <w:rsid w:val="009936FB"/>
    <w:rsid w:val="009A0255"/>
    <w:rsid w:val="009B013B"/>
    <w:rsid w:val="009B09FF"/>
    <w:rsid w:val="009B31DF"/>
    <w:rsid w:val="009B5DAC"/>
    <w:rsid w:val="009C4FC7"/>
    <w:rsid w:val="009C6DD8"/>
    <w:rsid w:val="009D3F2F"/>
    <w:rsid w:val="009E143A"/>
    <w:rsid w:val="009E26DB"/>
    <w:rsid w:val="009E32C6"/>
    <w:rsid w:val="009E44E8"/>
    <w:rsid w:val="009E58CE"/>
    <w:rsid w:val="009E7968"/>
    <w:rsid w:val="009F115F"/>
    <w:rsid w:val="009F3120"/>
    <w:rsid w:val="009F47F3"/>
    <w:rsid w:val="009F79FA"/>
    <w:rsid w:val="00A00A80"/>
    <w:rsid w:val="00A018FC"/>
    <w:rsid w:val="00A02872"/>
    <w:rsid w:val="00A106C3"/>
    <w:rsid w:val="00A137BC"/>
    <w:rsid w:val="00A15FB0"/>
    <w:rsid w:val="00A16120"/>
    <w:rsid w:val="00A202E6"/>
    <w:rsid w:val="00A220F3"/>
    <w:rsid w:val="00A24860"/>
    <w:rsid w:val="00A24D66"/>
    <w:rsid w:val="00A34BCA"/>
    <w:rsid w:val="00A363CC"/>
    <w:rsid w:val="00A36F49"/>
    <w:rsid w:val="00A37EC8"/>
    <w:rsid w:val="00A439E2"/>
    <w:rsid w:val="00A45576"/>
    <w:rsid w:val="00A474CF"/>
    <w:rsid w:val="00A501DD"/>
    <w:rsid w:val="00A5335D"/>
    <w:rsid w:val="00A56C8E"/>
    <w:rsid w:val="00A57F25"/>
    <w:rsid w:val="00A61231"/>
    <w:rsid w:val="00A627C5"/>
    <w:rsid w:val="00A63FD9"/>
    <w:rsid w:val="00A71A07"/>
    <w:rsid w:val="00A72727"/>
    <w:rsid w:val="00A741CE"/>
    <w:rsid w:val="00A76258"/>
    <w:rsid w:val="00A8055C"/>
    <w:rsid w:val="00A84237"/>
    <w:rsid w:val="00A86947"/>
    <w:rsid w:val="00A91A91"/>
    <w:rsid w:val="00A95ABB"/>
    <w:rsid w:val="00AA0410"/>
    <w:rsid w:val="00AA4E61"/>
    <w:rsid w:val="00AB07FB"/>
    <w:rsid w:val="00AB230B"/>
    <w:rsid w:val="00AB2A3E"/>
    <w:rsid w:val="00AB3D25"/>
    <w:rsid w:val="00AB41D8"/>
    <w:rsid w:val="00AB4202"/>
    <w:rsid w:val="00AB551B"/>
    <w:rsid w:val="00AB6E16"/>
    <w:rsid w:val="00AB7020"/>
    <w:rsid w:val="00AC33A6"/>
    <w:rsid w:val="00AD41C5"/>
    <w:rsid w:val="00AD6BD5"/>
    <w:rsid w:val="00AE2991"/>
    <w:rsid w:val="00AE660D"/>
    <w:rsid w:val="00AF0EE2"/>
    <w:rsid w:val="00AF3138"/>
    <w:rsid w:val="00AF58F1"/>
    <w:rsid w:val="00AF6AA0"/>
    <w:rsid w:val="00AF7CF0"/>
    <w:rsid w:val="00B00E10"/>
    <w:rsid w:val="00B12DAD"/>
    <w:rsid w:val="00B1376E"/>
    <w:rsid w:val="00B26124"/>
    <w:rsid w:val="00B264EC"/>
    <w:rsid w:val="00B27303"/>
    <w:rsid w:val="00B27B7C"/>
    <w:rsid w:val="00B31574"/>
    <w:rsid w:val="00B31FAD"/>
    <w:rsid w:val="00B3476E"/>
    <w:rsid w:val="00B34D3D"/>
    <w:rsid w:val="00B3792D"/>
    <w:rsid w:val="00B37936"/>
    <w:rsid w:val="00B41CE2"/>
    <w:rsid w:val="00B4672C"/>
    <w:rsid w:val="00B4692B"/>
    <w:rsid w:val="00B538A3"/>
    <w:rsid w:val="00B55F29"/>
    <w:rsid w:val="00B55F50"/>
    <w:rsid w:val="00B5675E"/>
    <w:rsid w:val="00B56988"/>
    <w:rsid w:val="00B61B2D"/>
    <w:rsid w:val="00B6365C"/>
    <w:rsid w:val="00B667C0"/>
    <w:rsid w:val="00B74959"/>
    <w:rsid w:val="00B750CB"/>
    <w:rsid w:val="00B80FB6"/>
    <w:rsid w:val="00B831F0"/>
    <w:rsid w:val="00B84500"/>
    <w:rsid w:val="00B87505"/>
    <w:rsid w:val="00B87646"/>
    <w:rsid w:val="00B9074D"/>
    <w:rsid w:val="00B94BCF"/>
    <w:rsid w:val="00B95E1A"/>
    <w:rsid w:val="00BA2BE2"/>
    <w:rsid w:val="00BA47B0"/>
    <w:rsid w:val="00BB036B"/>
    <w:rsid w:val="00BB52A3"/>
    <w:rsid w:val="00BC1845"/>
    <w:rsid w:val="00BC2C92"/>
    <w:rsid w:val="00BC3869"/>
    <w:rsid w:val="00BC6C67"/>
    <w:rsid w:val="00BD145F"/>
    <w:rsid w:val="00BD50C9"/>
    <w:rsid w:val="00BD7CEE"/>
    <w:rsid w:val="00BE447B"/>
    <w:rsid w:val="00BF1D63"/>
    <w:rsid w:val="00C00C0E"/>
    <w:rsid w:val="00C00F28"/>
    <w:rsid w:val="00C013D8"/>
    <w:rsid w:val="00C01BE2"/>
    <w:rsid w:val="00C02226"/>
    <w:rsid w:val="00C0259A"/>
    <w:rsid w:val="00C1297A"/>
    <w:rsid w:val="00C13428"/>
    <w:rsid w:val="00C16456"/>
    <w:rsid w:val="00C1750F"/>
    <w:rsid w:val="00C20DAB"/>
    <w:rsid w:val="00C228D4"/>
    <w:rsid w:val="00C30C8F"/>
    <w:rsid w:val="00C3162C"/>
    <w:rsid w:val="00C328C5"/>
    <w:rsid w:val="00C34986"/>
    <w:rsid w:val="00C3614C"/>
    <w:rsid w:val="00C36DFD"/>
    <w:rsid w:val="00C40984"/>
    <w:rsid w:val="00C40D57"/>
    <w:rsid w:val="00C5005C"/>
    <w:rsid w:val="00C5147D"/>
    <w:rsid w:val="00C52FE4"/>
    <w:rsid w:val="00C549BD"/>
    <w:rsid w:val="00C56F70"/>
    <w:rsid w:val="00C57E3A"/>
    <w:rsid w:val="00C62B4C"/>
    <w:rsid w:val="00C673DD"/>
    <w:rsid w:val="00C70E91"/>
    <w:rsid w:val="00C71365"/>
    <w:rsid w:val="00C72236"/>
    <w:rsid w:val="00C723FB"/>
    <w:rsid w:val="00C73805"/>
    <w:rsid w:val="00C76E76"/>
    <w:rsid w:val="00C815D3"/>
    <w:rsid w:val="00C82FE9"/>
    <w:rsid w:val="00C84244"/>
    <w:rsid w:val="00C85560"/>
    <w:rsid w:val="00C871F8"/>
    <w:rsid w:val="00C91DEC"/>
    <w:rsid w:val="00C94C4D"/>
    <w:rsid w:val="00CA21E8"/>
    <w:rsid w:val="00CA287F"/>
    <w:rsid w:val="00CA4D65"/>
    <w:rsid w:val="00CA5B94"/>
    <w:rsid w:val="00CA6284"/>
    <w:rsid w:val="00CB1938"/>
    <w:rsid w:val="00CB3371"/>
    <w:rsid w:val="00CB72DE"/>
    <w:rsid w:val="00CB762D"/>
    <w:rsid w:val="00CB7839"/>
    <w:rsid w:val="00CC2429"/>
    <w:rsid w:val="00CC6255"/>
    <w:rsid w:val="00CC7323"/>
    <w:rsid w:val="00CD7D33"/>
    <w:rsid w:val="00CE4FEA"/>
    <w:rsid w:val="00CE5E7F"/>
    <w:rsid w:val="00CF4E48"/>
    <w:rsid w:val="00CF5C0D"/>
    <w:rsid w:val="00D102B7"/>
    <w:rsid w:val="00D10EFF"/>
    <w:rsid w:val="00D120CD"/>
    <w:rsid w:val="00D133DC"/>
    <w:rsid w:val="00D16DA3"/>
    <w:rsid w:val="00D20BBB"/>
    <w:rsid w:val="00D251F4"/>
    <w:rsid w:val="00D25A18"/>
    <w:rsid w:val="00D3587E"/>
    <w:rsid w:val="00D35E9A"/>
    <w:rsid w:val="00D44758"/>
    <w:rsid w:val="00D44EDB"/>
    <w:rsid w:val="00D55A42"/>
    <w:rsid w:val="00D57C6F"/>
    <w:rsid w:val="00D61A72"/>
    <w:rsid w:val="00D65C67"/>
    <w:rsid w:val="00D814C5"/>
    <w:rsid w:val="00D82B81"/>
    <w:rsid w:val="00D90B38"/>
    <w:rsid w:val="00D90C89"/>
    <w:rsid w:val="00D934FC"/>
    <w:rsid w:val="00D937A1"/>
    <w:rsid w:val="00D957ED"/>
    <w:rsid w:val="00DA0759"/>
    <w:rsid w:val="00DA1E83"/>
    <w:rsid w:val="00DA336B"/>
    <w:rsid w:val="00DA3518"/>
    <w:rsid w:val="00DA376B"/>
    <w:rsid w:val="00DA52A8"/>
    <w:rsid w:val="00DB0978"/>
    <w:rsid w:val="00DB0F65"/>
    <w:rsid w:val="00DB1FC1"/>
    <w:rsid w:val="00DB540E"/>
    <w:rsid w:val="00DB6AF4"/>
    <w:rsid w:val="00DB7AAE"/>
    <w:rsid w:val="00DC18F8"/>
    <w:rsid w:val="00DC5CA2"/>
    <w:rsid w:val="00DC6DB1"/>
    <w:rsid w:val="00DE1F06"/>
    <w:rsid w:val="00DE2615"/>
    <w:rsid w:val="00DE32FE"/>
    <w:rsid w:val="00DE4CF1"/>
    <w:rsid w:val="00DE6C31"/>
    <w:rsid w:val="00DE785F"/>
    <w:rsid w:val="00DF4B72"/>
    <w:rsid w:val="00DF7655"/>
    <w:rsid w:val="00E04D56"/>
    <w:rsid w:val="00E05D52"/>
    <w:rsid w:val="00E10B74"/>
    <w:rsid w:val="00E17BF8"/>
    <w:rsid w:val="00E25266"/>
    <w:rsid w:val="00E40D63"/>
    <w:rsid w:val="00E4149A"/>
    <w:rsid w:val="00E4223C"/>
    <w:rsid w:val="00E5039E"/>
    <w:rsid w:val="00E54233"/>
    <w:rsid w:val="00E54F93"/>
    <w:rsid w:val="00E551B1"/>
    <w:rsid w:val="00E575E2"/>
    <w:rsid w:val="00E60A60"/>
    <w:rsid w:val="00E60DC9"/>
    <w:rsid w:val="00E60FD5"/>
    <w:rsid w:val="00E61A0E"/>
    <w:rsid w:val="00E63AED"/>
    <w:rsid w:val="00E702A3"/>
    <w:rsid w:val="00E712A8"/>
    <w:rsid w:val="00E71B22"/>
    <w:rsid w:val="00E7204A"/>
    <w:rsid w:val="00E72713"/>
    <w:rsid w:val="00E73F13"/>
    <w:rsid w:val="00E761B3"/>
    <w:rsid w:val="00E76620"/>
    <w:rsid w:val="00E80E76"/>
    <w:rsid w:val="00E81D5C"/>
    <w:rsid w:val="00E81EF6"/>
    <w:rsid w:val="00E832D9"/>
    <w:rsid w:val="00E8655B"/>
    <w:rsid w:val="00E870E2"/>
    <w:rsid w:val="00E90BF4"/>
    <w:rsid w:val="00E92D3B"/>
    <w:rsid w:val="00E958A8"/>
    <w:rsid w:val="00E958D0"/>
    <w:rsid w:val="00E9618D"/>
    <w:rsid w:val="00E963D9"/>
    <w:rsid w:val="00E9721E"/>
    <w:rsid w:val="00EA0ECA"/>
    <w:rsid w:val="00EA5808"/>
    <w:rsid w:val="00EB3880"/>
    <w:rsid w:val="00EB3B23"/>
    <w:rsid w:val="00EC216F"/>
    <w:rsid w:val="00ED511D"/>
    <w:rsid w:val="00ED768C"/>
    <w:rsid w:val="00EE14CE"/>
    <w:rsid w:val="00EE1A28"/>
    <w:rsid w:val="00EE5125"/>
    <w:rsid w:val="00EE6387"/>
    <w:rsid w:val="00EE68E7"/>
    <w:rsid w:val="00EE73B1"/>
    <w:rsid w:val="00EF37BE"/>
    <w:rsid w:val="00EF4FA3"/>
    <w:rsid w:val="00EF76D9"/>
    <w:rsid w:val="00EF7E34"/>
    <w:rsid w:val="00F017C2"/>
    <w:rsid w:val="00F029F3"/>
    <w:rsid w:val="00F02BA5"/>
    <w:rsid w:val="00F034BD"/>
    <w:rsid w:val="00F03C43"/>
    <w:rsid w:val="00F1111E"/>
    <w:rsid w:val="00F15E91"/>
    <w:rsid w:val="00F26437"/>
    <w:rsid w:val="00F26C57"/>
    <w:rsid w:val="00F31CDC"/>
    <w:rsid w:val="00F37E8A"/>
    <w:rsid w:val="00F4118E"/>
    <w:rsid w:val="00F41660"/>
    <w:rsid w:val="00F469C9"/>
    <w:rsid w:val="00F46F9B"/>
    <w:rsid w:val="00F54891"/>
    <w:rsid w:val="00F6280C"/>
    <w:rsid w:val="00F645BC"/>
    <w:rsid w:val="00F64F97"/>
    <w:rsid w:val="00F671EE"/>
    <w:rsid w:val="00F7046F"/>
    <w:rsid w:val="00F717F2"/>
    <w:rsid w:val="00F74232"/>
    <w:rsid w:val="00F77FA8"/>
    <w:rsid w:val="00F8288C"/>
    <w:rsid w:val="00F8365A"/>
    <w:rsid w:val="00F86E33"/>
    <w:rsid w:val="00F87737"/>
    <w:rsid w:val="00F90555"/>
    <w:rsid w:val="00F95BC8"/>
    <w:rsid w:val="00FA4D15"/>
    <w:rsid w:val="00FA4D21"/>
    <w:rsid w:val="00FA50FC"/>
    <w:rsid w:val="00FA5DC8"/>
    <w:rsid w:val="00FA662C"/>
    <w:rsid w:val="00FC2601"/>
    <w:rsid w:val="00FC2F41"/>
    <w:rsid w:val="00FC48FC"/>
    <w:rsid w:val="00FC4A9F"/>
    <w:rsid w:val="00FC56E8"/>
    <w:rsid w:val="00FC6017"/>
    <w:rsid w:val="00FC72F8"/>
    <w:rsid w:val="00FD234A"/>
    <w:rsid w:val="00FD4045"/>
    <w:rsid w:val="00FD48D1"/>
    <w:rsid w:val="00FD687B"/>
    <w:rsid w:val="00FE0D61"/>
    <w:rsid w:val="00FE39A7"/>
    <w:rsid w:val="00FE6006"/>
    <w:rsid w:val="00FF0143"/>
    <w:rsid w:val="00FF03A8"/>
    <w:rsid w:val="00FF7D7F"/>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6AFDC96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35234"/>
    <w:pPr>
      <w:suppressAutoHyphens/>
      <w:spacing w:after="200" w:line="276" w:lineRule="auto"/>
    </w:pPr>
    <w:rPr>
      <w:rFonts w:ascii="Calibri" w:eastAsia="Calibri" w:hAnsi="Calibri" w:cs="Calibri"/>
      <w:sz w:val="22"/>
      <w:szCs w:val="22"/>
      <w:lang w:eastAsia="zh-CN"/>
    </w:rPr>
  </w:style>
  <w:style w:type="paragraph" w:styleId="Nadpis1">
    <w:name w:val="heading 1"/>
    <w:basedOn w:val="Normln"/>
    <w:next w:val="Normln"/>
    <w:link w:val="Nadpis1Char"/>
    <w:uiPriority w:val="9"/>
    <w:qFormat/>
    <w:rsid w:val="00290F2D"/>
    <w:pPr>
      <w:keepNext/>
      <w:spacing w:before="240" w:after="60"/>
      <w:outlineLvl w:val="0"/>
    </w:pPr>
    <w:rPr>
      <w:rFonts w:ascii="Times New Roman" w:eastAsia="Times New Roman" w:hAnsi="Times New Roman" w:cs="Times New Roman"/>
      <w:b/>
      <w:bCs/>
      <w:kern w:val="32"/>
      <w:sz w:val="32"/>
      <w:szCs w:val="3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WW8Num1z0">
    <w:name w:val="WW8Num1z0"/>
    <w:rsid w:val="00435234"/>
  </w:style>
  <w:style w:type="character" w:customStyle="1" w:styleId="WW8Num2z0">
    <w:name w:val="WW8Num2z0"/>
    <w:rsid w:val="00435234"/>
  </w:style>
  <w:style w:type="character" w:customStyle="1" w:styleId="WW8Num2z1">
    <w:name w:val="WW8Num2z1"/>
    <w:rsid w:val="00435234"/>
  </w:style>
  <w:style w:type="character" w:customStyle="1" w:styleId="WW8Num2z2">
    <w:name w:val="WW8Num2z2"/>
    <w:rsid w:val="00435234"/>
  </w:style>
  <w:style w:type="character" w:customStyle="1" w:styleId="WW8Num2z3">
    <w:name w:val="WW8Num2z3"/>
    <w:rsid w:val="00435234"/>
  </w:style>
  <w:style w:type="character" w:customStyle="1" w:styleId="WW8Num2z4">
    <w:name w:val="WW8Num2z4"/>
    <w:rsid w:val="00435234"/>
  </w:style>
  <w:style w:type="character" w:customStyle="1" w:styleId="WW8Num2z5">
    <w:name w:val="WW8Num2z5"/>
    <w:rsid w:val="00435234"/>
  </w:style>
  <w:style w:type="character" w:customStyle="1" w:styleId="WW8Num2z6">
    <w:name w:val="WW8Num2z6"/>
    <w:rsid w:val="00435234"/>
  </w:style>
  <w:style w:type="character" w:customStyle="1" w:styleId="WW8Num2z7">
    <w:name w:val="WW8Num2z7"/>
    <w:rsid w:val="00435234"/>
  </w:style>
  <w:style w:type="character" w:customStyle="1" w:styleId="WW8Num2z8">
    <w:name w:val="WW8Num2z8"/>
    <w:rsid w:val="00435234"/>
  </w:style>
  <w:style w:type="character" w:customStyle="1" w:styleId="Standardnpsmoodstavce2">
    <w:name w:val="Standardní písmo odstavce2"/>
    <w:rsid w:val="00435234"/>
  </w:style>
  <w:style w:type="character" w:customStyle="1" w:styleId="WW8Num1z1">
    <w:name w:val="WW8Num1z1"/>
    <w:rsid w:val="00435234"/>
  </w:style>
  <w:style w:type="character" w:customStyle="1" w:styleId="WW8Num1z2">
    <w:name w:val="WW8Num1z2"/>
    <w:rsid w:val="00435234"/>
  </w:style>
  <w:style w:type="character" w:customStyle="1" w:styleId="WW8Num1z3">
    <w:name w:val="WW8Num1z3"/>
    <w:rsid w:val="00435234"/>
  </w:style>
  <w:style w:type="character" w:customStyle="1" w:styleId="WW8Num1z4">
    <w:name w:val="WW8Num1z4"/>
    <w:rsid w:val="00435234"/>
  </w:style>
  <w:style w:type="character" w:customStyle="1" w:styleId="WW8Num1z5">
    <w:name w:val="WW8Num1z5"/>
    <w:rsid w:val="00435234"/>
  </w:style>
  <w:style w:type="character" w:customStyle="1" w:styleId="WW8Num1z6">
    <w:name w:val="WW8Num1z6"/>
    <w:rsid w:val="00435234"/>
  </w:style>
  <w:style w:type="character" w:customStyle="1" w:styleId="WW8Num1z7">
    <w:name w:val="WW8Num1z7"/>
    <w:rsid w:val="00435234"/>
  </w:style>
  <w:style w:type="character" w:customStyle="1" w:styleId="WW8Num1z8">
    <w:name w:val="WW8Num1z8"/>
    <w:rsid w:val="00435234"/>
  </w:style>
  <w:style w:type="character" w:customStyle="1" w:styleId="Standardnpsmoodstavce1">
    <w:name w:val="Standardní písmo odstavce1"/>
    <w:rsid w:val="00435234"/>
  </w:style>
  <w:style w:type="character" w:styleId="Hypertextovodkaz">
    <w:name w:val="Hyperlink"/>
    <w:rsid w:val="00435234"/>
    <w:rPr>
      <w:color w:val="0000FF"/>
      <w:u w:val="single"/>
    </w:rPr>
  </w:style>
  <w:style w:type="character" w:customStyle="1" w:styleId="Odkaznakoment1">
    <w:name w:val="Odkaz na komentář1"/>
    <w:rsid w:val="00435234"/>
    <w:rPr>
      <w:sz w:val="16"/>
      <w:szCs w:val="16"/>
    </w:rPr>
  </w:style>
  <w:style w:type="character" w:customStyle="1" w:styleId="TextkomenteChar">
    <w:name w:val="Text komentáře Char"/>
    <w:basedOn w:val="Standardnpsmoodstavce1"/>
    <w:rsid w:val="00435234"/>
  </w:style>
  <w:style w:type="character" w:customStyle="1" w:styleId="PedmtkomenteChar">
    <w:name w:val="Předmět komentáře Char"/>
    <w:rsid w:val="00435234"/>
    <w:rPr>
      <w:b/>
      <w:bCs/>
    </w:rPr>
  </w:style>
  <w:style w:type="character" w:customStyle="1" w:styleId="TextbublinyChar">
    <w:name w:val="Text bubliny Char"/>
    <w:rsid w:val="00435234"/>
    <w:rPr>
      <w:rFonts w:ascii="Tahoma" w:hAnsi="Tahoma" w:cs="Tahoma"/>
      <w:sz w:val="16"/>
      <w:szCs w:val="16"/>
    </w:rPr>
  </w:style>
  <w:style w:type="character" w:customStyle="1" w:styleId="Odkaznakoment2">
    <w:name w:val="Odkaz na komentář2"/>
    <w:rsid w:val="00435234"/>
    <w:rPr>
      <w:sz w:val="16"/>
      <w:szCs w:val="16"/>
    </w:rPr>
  </w:style>
  <w:style w:type="character" w:customStyle="1" w:styleId="TextkomenteChar1">
    <w:name w:val="Text komentáře Char1"/>
    <w:rsid w:val="00435234"/>
    <w:rPr>
      <w:rFonts w:ascii="Calibri" w:eastAsia="Calibri" w:hAnsi="Calibri" w:cs="Calibri"/>
      <w:lang w:eastAsia="zh-CN"/>
    </w:rPr>
  </w:style>
  <w:style w:type="paragraph" w:customStyle="1" w:styleId="Heading">
    <w:name w:val="Heading"/>
    <w:basedOn w:val="Normln"/>
    <w:next w:val="Zkladntext"/>
    <w:rsid w:val="00435234"/>
    <w:pPr>
      <w:keepNext/>
      <w:spacing w:before="240" w:after="120"/>
    </w:pPr>
    <w:rPr>
      <w:rFonts w:ascii="Liberation Sans" w:eastAsia="Droid Sans Fallback" w:hAnsi="Liberation Sans" w:cs="FreeSans"/>
      <w:sz w:val="28"/>
      <w:szCs w:val="28"/>
    </w:rPr>
  </w:style>
  <w:style w:type="paragraph" w:styleId="Zkladntext">
    <w:name w:val="Body Text"/>
    <w:basedOn w:val="Normln"/>
    <w:rsid w:val="00435234"/>
    <w:pPr>
      <w:spacing w:after="140" w:line="288" w:lineRule="auto"/>
    </w:pPr>
  </w:style>
  <w:style w:type="paragraph" w:styleId="Seznam">
    <w:name w:val="List"/>
    <w:basedOn w:val="Zkladntext"/>
    <w:rsid w:val="00435234"/>
    <w:rPr>
      <w:rFonts w:cs="Mangal"/>
    </w:rPr>
  </w:style>
  <w:style w:type="paragraph" w:styleId="Titulek">
    <w:name w:val="caption"/>
    <w:basedOn w:val="Normln"/>
    <w:qFormat/>
    <w:rsid w:val="00435234"/>
    <w:pPr>
      <w:suppressLineNumbers/>
      <w:spacing w:before="120" w:after="120"/>
    </w:pPr>
    <w:rPr>
      <w:rFonts w:cs="FreeSans"/>
      <w:i/>
      <w:iCs/>
      <w:sz w:val="24"/>
      <w:szCs w:val="24"/>
    </w:rPr>
  </w:style>
  <w:style w:type="paragraph" w:customStyle="1" w:styleId="Index">
    <w:name w:val="Index"/>
    <w:basedOn w:val="Normln"/>
    <w:rsid w:val="00435234"/>
    <w:pPr>
      <w:suppressLineNumbers/>
    </w:pPr>
    <w:rPr>
      <w:rFonts w:cs="FreeSans"/>
    </w:rPr>
  </w:style>
  <w:style w:type="paragraph" w:customStyle="1" w:styleId="Nadpis">
    <w:name w:val="Nadpis"/>
    <w:basedOn w:val="Normln"/>
    <w:next w:val="Zkladntext"/>
    <w:rsid w:val="00435234"/>
    <w:pPr>
      <w:keepNext/>
      <w:spacing w:before="240" w:after="120"/>
    </w:pPr>
    <w:rPr>
      <w:rFonts w:ascii="Liberation Sans" w:eastAsia="Microsoft YaHei" w:hAnsi="Liberation Sans" w:cs="Mangal"/>
      <w:sz w:val="28"/>
      <w:szCs w:val="28"/>
    </w:rPr>
  </w:style>
  <w:style w:type="paragraph" w:customStyle="1" w:styleId="Titulek1">
    <w:name w:val="Titulek1"/>
    <w:basedOn w:val="Normln"/>
    <w:rsid w:val="00435234"/>
    <w:pPr>
      <w:suppressLineNumbers/>
      <w:spacing w:before="120" w:after="120"/>
    </w:pPr>
    <w:rPr>
      <w:rFonts w:cs="Mangal"/>
      <w:i/>
      <w:iCs/>
      <w:sz w:val="24"/>
      <w:szCs w:val="24"/>
    </w:rPr>
  </w:style>
  <w:style w:type="paragraph" w:customStyle="1" w:styleId="Rejstk">
    <w:name w:val="Rejstřík"/>
    <w:basedOn w:val="Normln"/>
    <w:rsid w:val="00435234"/>
    <w:pPr>
      <w:suppressLineNumbers/>
    </w:pPr>
    <w:rPr>
      <w:rFonts w:cs="Mangal"/>
    </w:rPr>
  </w:style>
  <w:style w:type="paragraph" w:customStyle="1" w:styleId="Textkomente1">
    <w:name w:val="Text komentáře1"/>
    <w:basedOn w:val="Normln"/>
    <w:rsid w:val="00435234"/>
    <w:rPr>
      <w:sz w:val="20"/>
      <w:szCs w:val="20"/>
    </w:rPr>
  </w:style>
  <w:style w:type="paragraph" w:styleId="Pedmtkomente">
    <w:name w:val="annotation subject"/>
    <w:basedOn w:val="Textkomente1"/>
    <w:next w:val="Textkomente1"/>
    <w:rsid w:val="00435234"/>
    <w:rPr>
      <w:b/>
      <w:bCs/>
    </w:rPr>
  </w:style>
  <w:style w:type="paragraph" w:styleId="Textbubliny">
    <w:name w:val="Balloon Text"/>
    <w:basedOn w:val="Normln"/>
    <w:rsid w:val="00435234"/>
    <w:pPr>
      <w:spacing w:after="0" w:line="240" w:lineRule="auto"/>
    </w:pPr>
    <w:rPr>
      <w:rFonts w:ascii="Tahoma" w:hAnsi="Tahoma" w:cs="Tahoma"/>
      <w:sz w:val="16"/>
      <w:szCs w:val="16"/>
    </w:rPr>
  </w:style>
  <w:style w:type="paragraph" w:customStyle="1" w:styleId="Textkomente2">
    <w:name w:val="Text komentáře2"/>
    <w:basedOn w:val="Normln"/>
    <w:rsid w:val="00435234"/>
    <w:rPr>
      <w:sz w:val="20"/>
      <w:szCs w:val="20"/>
    </w:rPr>
  </w:style>
  <w:style w:type="paragraph" w:styleId="Normlnweb">
    <w:name w:val="Normal (Web)"/>
    <w:basedOn w:val="Normln"/>
    <w:uiPriority w:val="99"/>
    <w:unhideWhenUsed/>
    <w:rsid w:val="0054605A"/>
    <w:pPr>
      <w:suppressAutoHyphens w:val="0"/>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Odkaznakoment">
    <w:name w:val="annotation reference"/>
    <w:uiPriority w:val="99"/>
    <w:semiHidden/>
    <w:unhideWhenUsed/>
    <w:rsid w:val="00684346"/>
    <w:rPr>
      <w:sz w:val="16"/>
      <w:szCs w:val="16"/>
    </w:rPr>
  </w:style>
  <w:style w:type="paragraph" w:styleId="Textkomente">
    <w:name w:val="annotation text"/>
    <w:basedOn w:val="Normln"/>
    <w:link w:val="TextkomenteChar2"/>
    <w:uiPriority w:val="99"/>
    <w:semiHidden/>
    <w:unhideWhenUsed/>
    <w:rsid w:val="00684346"/>
    <w:rPr>
      <w:rFonts w:cs="Times New Roman"/>
      <w:sz w:val="20"/>
      <w:szCs w:val="20"/>
    </w:rPr>
  </w:style>
  <w:style w:type="character" w:customStyle="1" w:styleId="TextkomenteChar2">
    <w:name w:val="Text komentáře Char2"/>
    <w:link w:val="Textkomente"/>
    <w:uiPriority w:val="99"/>
    <w:semiHidden/>
    <w:rsid w:val="00684346"/>
    <w:rPr>
      <w:rFonts w:ascii="Calibri" w:eastAsia="Calibri" w:hAnsi="Calibri" w:cs="Calibri"/>
      <w:lang w:eastAsia="zh-CN"/>
    </w:rPr>
  </w:style>
  <w:style w:type="character" w:styleId="slodku">
    <w:name w:val="line number"/>
    <w:uiPriority w:val="99"/>
    <w:semiHidden/>
    <w:unhideWhenUsed/>
    <w:rsid w:val="00D90C89"/>
  </w:style>
  <w:style w:type="paragraph" w:styleId="Nzev">
    <w:name w:val="Title"/>
    <w:basedOn w:val="Normln"/>
    <w:next w:val="Normln"/>
    <w:link w:val="NzevChar"/>
    <w:uiPriority w:val="10"/>
    <w:qFormat/>
    <w:rsid w:val="00290F2D"/>
    <w:pPr>
      <w:spacing w:before="240" w:after="60"/>
      <w:jc w:val="center"/>
      <w:outlineLvl w:val="0"/>
    </w:pPr>
    <w:rPr>
      <w:rFonts w:ascii="Times New Roman" w:eastAsia="Times New Roman" w:hAnsi="Times New Roman" w:cs="Times New Roman"/>
      <w:b/>
      <w:bCs/>
      <w:kern w:val="28"/>
      <w:sz w:val="32"/>
      <w:szCs w:val="32"/>
    </w:rPr>
  </w:style>
  <w:style w:type="character" w:customStyle="1" w:styleId="NzevChar">
    <w:name w:val="Název Char"/>
    <w:link w:val="Nzev"/>
    <w:uiPriority w:val="10"/>
    <w:rsid w:val="00290F2D"/>
    <w:rPr>
      <w:b/>
      <w:bCs/>
      <w:kern w:val="28"/>
      <w:sz w:val="32"/>
      <w:szCs w:val="32"/>
      <w:lang w:eastAsia="zh-CN"/>
    </w:rPr>
  </w:style>
  <w:style w:type="character" w:customStyle="1" w:styleId="Nadpis1Char">
    <w:name w:val="Nadpis 1 Char"/>
    <w:link w:val="Nadpis1"/>
    <w:uiPriority w:val="9"/>
    <w:rsid w:val="00290F2D"/>
    <w:rPr>
      <w:b/>
      <w:bCs/>
      <w:kern w:val="32"/>
      <w:sz w:val="32"/>
      <w:szCs w:val="32"/>
      <w:lang w:eastAsia="zh-CN"/>
    </w:rPr>
  </w:style>
  <w:style w:type="character" w:customStyle="1" w:styleId="hithilite">
    <w:name w:val="hithilite"/>
    <w:basedOn w:val="Standardnpsmoodstavce"/>
    <w:rsid w:val="009639DD"/>
  </w:style>
  <w:style w:type="paragraph" w:styleId="Revize">
    <w:name w:val="Revision"/>
    <w:hidden/>
    <w:uiPriority w:val="99"/>
    <w:semiHidden/>
    <w:rsid w:val="008D235E"/>
    <w:rPr>
      <w:rFonts w:ascii="Calibri" w:eastAsia="Calibri" w:hAnsi="Calibri" w:cs="Calibri"/>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418443">
      <w:bodyDiv w:val="1"/>
      <w:marLeft w:val="0"/>
      <w:marRight w:val="0"/>
      <w:marTop w:val="0"/>
      <w:marBottom w:val="0"/>
      <w:divBdr>
        <w:top w:val="none" w:sz="0" w:space="0" w:color="auto"/>
        <w:left w:val="none" w:sz="0" w:space="0" w:color="auto"/>
        <w:bottom w:val="none" w:sz="0" w:space="0" w:color="auto"/>
        <w:right w:val="none" w:sz="0" w:space="0" w:color="auto"/>
      </w:divBdr>
      <w:divsChild>
        <w:div w:id="310140751">
          <w:marLeft w:val="0"/>
          <w:marRight w:val="0"/>
          <w:marTop w:val="0"/>
          <w:marBottom w:val="0"/>
          <w:divBdr>
            <w:top w:val="none" w:sz="0" w:space="0" w:color="auto"/>
            <w:left w:val="none" w:sz="0" w:space="0" w:color="auto"/>
            <w:bottom w:val="none" w:sz="0" w:space="0" w:color="auto"/>
            <w:right w:val="none" w:sz="0" w:space="0" w:color="auto"/>
          </w:divBdr>
          <w:divsChild>
            <w:div w:id="80294969">
              <w:marLeft w:val="0"/>
              <w:marRight w:val="0"/>
              <w:marTop w:val="0"/>
              <w:marBottom w:val="0"/>
              <w:divBdr>
                <w:top w:val="none" w:sz="0" w:space="0" w:color="auto"/>
                <w:left w:val="none" w:sz="0" w:space="0" w:color="auto"/>
                <w:bottom w:val="none" w:sz="0" w:space="0" w:color="auto"/>
                <w:right w:val="none" w:sz="0" w:space="0" w:color="auto"/>
              </w:divBdr>
              <w:divsChild>
                <w:div w:id="229119101">
                  <w:marLeft w:val="0"/>
                  <w:marRight w:val="0"/>
                  <w:marTop w:val="0"/>
                  <w:marBottom w:val="0"/>
                  <w:divBdr>
                    <w:top w:val="none" w:sz="0" w:space="0" w:color="auto"/>
                    <w:left w:val="none" w:sz="0" w:space="0" w:color="auto"/>
                    <w:bottom w:val="none" w:sz="0" w:space="0" w:color="auto"/>
                    <w:right w:val="none" w:sz="0" w:space="0" w:color="auto"/>
                  </w:divBdr>
                  <w:divsChild>
                    <w:div w:id="1416516773">
                      <w:marLeft w:val="0"/>
                      <w:marRight w:val="0"/>
                      <w:marTop w:val="0"/>
                      <w:marBottom w:val="0"/>
                      <w:divBdr>
                        <w:top w:val="none" w:sz="0" w:space="0" w:color="auto"/>
                        <w:left w:val="none" w:sz="0" w:space="0" w:color="auto"/>
                        <w:bottom w:val="none" w:sz="0" w:space="0" w:color="auto"/>
                        <w:right w:val="none" w:sz="0" w:space="0" w:color="auto"/>
                      </w:divBdr>
                      <w:divsChild>
                        <w:div w:id="1973246848">
                          <w:marLeft w:val="0"/>
                          <w:marRight w:val="0"/>
                          <w:marTop w:val="0"/>
                          <w:marBottom w:val="0"/>
                          <w:divBdr>
                            <w:top w:val="none" w:sz="0" w:space="0" w:color="auto"/>
                            <w:left w:val="none" w:sz="0" w:space="0" w:color="auto"/>
                            <w:bottom w:val="none" w:sz="0" w:space="0" w:color="auto"/>
                            <w:right w:val="none" w:sz="0" w:space="0" w:color="auto"/>
                          </w:divBdr>
                          <w:divsChild>
                            <w:div w:id="1210260843">
                              <w:marLeft w:val="0"/>
                              <w:marRight w:val="0"/>
                              <w:marTop w:val="0"/>
                              <w:marBottom w:val="0"/>
                              <w:divBdr>
                                <w:top w:val="none" w:sz="0" w:space="0" w:color="auto"/>
                                <w:left w:val="none" w:sz="0" w:space="0" w:color="auto"/>
                                <w:bottom w:val="none" w:sz="0" w:space="0" w:color="auto"/>
                                <w:right w:val="none" w:sz="0" w:space="0" w:color="auto"/>
                              </w:divBdr>
                              <w:divsChild>
                                <w:div w:id="443426557">
                                  <w:marLeft w:val="0"/>
                                  <w:marRight w:val="0"/>
                                  <w:marTop w:val="0"/>
                                  <w:marBottom w:val="0"/>
                                  <w:divBdr>
                                    <w:top w:val="none" w:sz="0" w:space="0" w:color="auto"/>
                                    <w:left w:val="none" w:sz="0" w:space="0" w:color="auto"/>
                                    <w:bottom w:val="none" w:sz="0" w:space="0" w:color="auto"/>
                                    <w:right w:val="none" w:sz="0" w:space="0" w:color="auto"/>
                                  </w:divBdr>
                                  <w:divsChild>
                                    <w:div w:id="1426001908">
                                      <w:marLeft w:val="0"/>
                                      <w:marRight w:val="0"/>
                                      <w:marTop w:val="0"/>
                                      <w:marBottom w:val="0"/>
                                      <w:divBdr>
                                        <w:top w:val="none" w:sz="0" w:space="0" w:color="auto"/>
                                        <w:left w:val="none" w:sz="0" w:space="0" w:color="auto"/>
                                        <w:bottom w:val="none" w:sz="0" w:space="0" w:color="auto"/>
                                        <w:right w:val="none" w:sz="0" w:space="0" w:color="auto"/>
                                      </w:divBdr>
                                      <w:divsChild>
                                        <w:div w:id="761726235">
                                          <w:marLeft w:val="0"/>
                                          <w:marRight w:val="0"/>
                                          <w:marTop w:val="0"/>
                                          <w:marBottom w:val="0"/>
                                          <w:divBdr>
                                            <w:top w:val="none" w:sz="0" w:space="0" w:color="auto"/>
                                            <w:left w:val="none" w:sz="0" w:space="0" w:color="auto"/>
                                            <w:bottom w:val="none" w:sz="0" w:space="0" w:color="auto"/>
                                            <w:right w:val="none" w:sz="0" w:space="0" w:color="auto"/>
                                          </w:divBdr>
                                          <w:divsChild>
                                            <w:div w:id="444278969">
                                              <w:marLeft w:val="0"/>
                                              <w:marRight w:val="0"/>
                                              <w:marTop w:val="0"/>
                                              <w:marBottom w:val="0"/>
                                              <w:divBdr>
                                                <w:top w:val="none" w:sz="0" w:space="0" w:color="auto"/>
                                                <w:left w:val="none" w:sz="0" w:space="0" w:color="auto"/>
                                                <w:bottom w:val="none" w:sz="0" w:space="0" w:color="auto"/>
                                                <w:right w:val="none" w:sz="0" w:space="0" w:color="auto"/>
                                              </w:divBdr>
                                              <w:divsChild>
                                                <w:div w:id="2077775134">
                                                  <w:marLeft w:val="0"/>
                                                  <w:marRight w:val="0"/>
                                                  <w:marTop w:val="0"/>
                                                  <w:marBottom w:val="0"/>
                                                  <w:divBdr>
                                                    <w:top w:val="none" w:sz="0" w:space="0" w:color="auto"/>
                                                    <w:left w:val="none" w:sz="0" w:space="0" w:color="auto"/>
                                                    <w:bottom w:val="none" w:sz="0" w:space="0" w:color="auto"/>
                                                    <w:right w:val="none" w:sz="0" w:space="0" w:color="auto"/>
                                                  </w:divBdr>
                                                  <w:divsChild>
                                                    <w:div w:id="28068440">
                                                      <w:marLeft w:val="0"/>
                                                      <w:marRight w:val="0"/>
                                                      <w:marTop w:val="0"/>
                                                      <w:marBottom w:val="0"/>
                                                      <w:divBdr>
                                                        <w:top w:val="none" w:sz="0" w:space="0" w:color="auto"/>
                                                        <w:left w:val="none" w:sz="0" w:space="0" w:color="auto"/>
                                                        <w:bottom w:val="none" w:sz="0" w:space="0" w:color="auto"/>
                                                        <w:right w:val="none" w:sz="0" w:space="0" w:color="auto"/>
                                                      </w:divBdr>
                                                      <w:divsChild>
                                                        <w:div w:id="852035660">
                                                          <w:marLeft w:val="0"/>
                                                          <w:marRight w:val="0"/>
                                                          <w:marTop w:val="0"/>
                                                          <w:marBottom w:val="0"/>
                                                          <w:divBdr>
                                                            <w:top w:val="none" w:sz="0" w:space="0" w:color="auto"/>
                                                            <w:left w:val="none" w:sz="0" w:space="0" w:color="auto"/>
                                                            <w:bottom w:val="none" w:sz="0" w:space="0" w:color="auto"/>
                                                            <w:right w:val="none" w:sz="0" w:space="0" w:color="auto"/>
                                                          </w:divBdr>
                                                          <w:divsChild>
                                                            <w:div w:id="908461833">
                                                              <w:marLeft w:val="0"/>
                                                              <w:marRight w:val="0"/>
                                                              <w:marTop w:val="0"/>
                                                              <w:marBottom w:val="0"/>
                                                              <w:divBdr>
                                                                <w:top w:val="none" w:sz="0" w:space="0" w:color="auto"/>
                                                                <w:left w:val="none" w:sz="0" w:space="0" w:color="auto"/>
                                                                <w:bottom w:val="none" w:sz="0" w:space="0" w:color="auto"/>
                                                                <w:right w:val="none" w:sz="0" w:space="0" w:color="auto"/>
                                                              </w:divBdr>
                                                              <w:divsChild>
                                                                <w:div w:id="129978870">
                                                                  <w:marLeft w:val="0"/>
                                                                  <w:marRight w:val="0"/>
                                                                  <w:marTop w:val="0"/>
                                                                  <w:marBottom w:val="0"/>
                                                                  <w:divBdr>
                                                                    <w:top w:val="none" w:sz="0" w:space="0" w:color="auto"/>
                                                                    <w:left w:val="none" w:sz="0" w:space="0" w:color="auto"/>
                                                                    <w:bottom w:val="none" w:sz="0" w:space="0" w:color="auto"/>
                                                                    <w:right w:val="none" w:sz="0" w:space="0" w:color="auto"/>
                                                                  </w:divBdr>
                                                                  <w:divsChild>
                                                                    <w:div w:id="311719481">
                                                                      <w:marLeft w:val="0"/>
                                                                      <w:marRight w:val="0"/>
                                                                      <w:marTop w:val="0"/>
                                                                      <w:marBottom w:val="0"/>
                                                                      <w:divBdr>
                                                                        <w:top w:val="none" w:sz="0" w:space="0" w:color="auto"/>
                                                                        <w:left w:val="none" w:sz="0" w:space="0" w:color="auto"/>
                                                                        <w:bottom w:val="none" w:sz="0" w:space="0" w:color="auto"/>
                                                                        <w:right w:val="none" w:sz="0" w:space="0" w:color="auto"/>
                                                                      </w:divBdr>
                                                                      <w:divsChild>
                                                                        <w:div w:id="1523474637">
                                                                          <w:marLeft w:val="0"/>
                                                                          <w:marRight w:val="0"/>
                                                                          <w:marTop w:val="0"/>
                                                                          <w:marBottom w:val="0"/>
                                                                          <w:divBdr>
                                                                            <w:top w:val="none" w:sz="0" w:space="0" w:color="auto"/>
                                                                            <w:left w:val="none" w:sz="0" w:space="0" w:color="auto"/>
                                                                            <w:bottom w:val="none" w:sz="0" w:space="0" w:color="auto"/>
                                                                            <w:right w:val="none" w:sz="0" w:space="0" w:color="auto"/>
                                                                          </w:divBdr>
                                                                          <w:divsChild>
                                                                            <w:div w:id="1593778516">
                                                                              <w:marLeft w:val="0"/>
                                                                              <w:marRight w:val="0"/>
                                                                              <w:marTop w:val="0"/>
                                                                              <w:marBottom w:val="0"/>
                                                                              <w:divBdr>
                                                                                <w:top w:val="none" w:sz="0" w:space="0" w:color="auto"/>
                                                                                <w:left w:val="none" w:sz="0" w:space="0" w:color="auto"/>
                                                                                <w:bottom w:val="none" w:sz="0" w:space="0" w:color="auto"/>
                                                                                <w:right w:val="none" w:sz="0" w:space="0" w:color="auto"/>
                                                                              </w:divBdr>
                                                                              <w:divsChild>
                                                                                <w:div w:id="1718430334">
                                                                                  <w:marLeft w:val="0"/>
                                                                                  <w:marRight w:val="0"/>
                                                                                  <w:marTop w:val="0"/>
                                                                                  <w:marBottom w:val="0"/>
                                                                                  <w:divBdr>
                                                                                    <w:top w:val="none" w:sz="0" w:space="0" w:color="auto"/>
                                                                                    <w:left w:val="none" w:sz="0" w:space="0" w:color="auto"/>
                                                                                    <w:bottom w:val="none" w:sz="0" w:space="0" w:color="auto"/>
                                                                                    <w:right w:val="none" w:sz="0" w:space="0" w:color="auto"/>
                                                                                  </w:divBdr>
                                                                                  <w:divsChild>
                                                                                    <w:div w:id="8455856">
                                                                                      <w:marLeft w:val="0"/>
                                                                                      <w:marRight w:val="0"/>
                                                                                      <w:marTop w:val="0"/>
                                                                                      <w:marBottom w:val="0"/>
                                                                                      <w:divBdr>
                                                                                        <w:top w:val="none" w:sz="0" w:space="0" w:color="auto"/>
                                                                                        <w:left w:val="none" w:sz="0" w:space="0" w:color="auto"/>
                                                                                        <w:bottom w:val="none" w:sz="0" w:space="0" w:color="auto"/>
                                                                                        <w:right w:val="none" w:sz="0" w:space="0" w:color="auto"/>
                                                                                      </w:divBdr>
                                                                                      <w:divsChild>
                                                                                        <w:div w:id="458691177">
                                                                                          <w:marLeft w:val="0"/>
                                                                                          <w:marRight w:val="0"/>
                                                                                          <w:marTop w:val="0"/>
                                                                                          <w:marBottom w:val="0"/>
                                                                                          <w:divBdr>
                                                                                            <w:top w:val="none" w:sz="0" w:space="0" w:color="auto"/>
                                                                                            <w:left w:val="none" w:sz="0" w:space="0" w:color="auto"/>
                                                                                            <w:bottom w:val="none" w:sz="0" w:space="0" w:color="auto"/>
                                                                                            <w:right w:val="none" w:sz="0" w:space="0" w:color="auto"/>
                                                                                          </w:divBdr>
                                                                                          <w:divsChild>
                                                                                            <w:div w:id="1975674073">
                                                                                              <w:marLeft w:val="0"/>
                                                                                              <w:marRight w:val="0"/>
                                                                                              <w:marTop w:val="0"/>
                                                                                              <w:marBottom w:val="0"/>
                                                                                              <w:divBdr>
                                                                                                <w:top w:val="none" w:sz="0" w:space="0" w:color="auto"/>
                                                                                                <w:left w:val="none" w:sz="0" w:space="0" w:color="auto"/>
                                                                                                <w:bottom w:val="none" w:sz="0" w:space="0" w:color="auto"/>
                                                                                                <w:right w:val="none" w:sz="0" w:space="0" w:color="auto"/>
                                                                                              </w:divBdr>
                                                                                              <w:divsChild>
                                                                                                <w:div w:id="1373535397">
                                                                                                  <w:marLeft w:val="0"/>
                                                                                                  <w:marRight w:val="0"/>
                                                                                                  <w:marTop w:val="0"/>
                                                                                                  <w:marBottom w:val="0"/>
                                                                                                  <w:divBdr>
                                                                                                    <w:top w:val="none" w:sz="0" w:space="0" w:color="auto"/>
                                                                                                    <w:left w:val="none" w:sz="0" w:space="0" w:color="auto"/>
                                                                                                    <w:bottom w:val="none" w:sz="0" w:space="0" w:color="auto"/>
                                                                                                    <w:right w:val="none" w:sz="0" w:space="0" w:color="auto"/>
                                                                                                  </w:divBdr>
                                                                                                  <w:divsChild>
                                                                                                    <w:div w:id="875652908">
                                                                                                      <w:marLeft w:val="0"/>
                                                                                                      <w:marRight w:val="0"/>
                                                                                                      <w:marTop w:val="0"/>
                                                                                                      <w:marBottom w:val="0"/>
                                                                                                      <w:divBdr>
                                                                                                        <w:top w:val="none" w:sz="0" w:space="0" w:color="auto"/>
                                                                                                        <w:left w:val="none" w:sz="0" w:space="0" w:color="auto"/>
                                                                                                        <w:bottom w:val="none" w:sz="0" w:space="0" w:color="auto"/>
                                                                                                        <w:right w:val="none" w:sz="0" w:space="0" w:color="auto"/>
                                                                                                      </w:divBdr>
                                                                                                      <w:divsChild>
                                                                                                        <w:div w:id="2057315584">
                                                                                                          <w:marLeft w:val="0"/>
                                                                                                          <w:marRight w:val="0"/>
                                                                                                          <w:marTop w:val="0"/>
                                                                                                          <w:marBottom w:val="0"/>
                                                                                                          <w:divBdr>
                                                                                                            <w:top w:val="none" w:sz="0" w:space="0" w:color="auto"/>
                                                                                                            <w:left w:val="none" w:sz="0" w:space="0" w:color="auto"/>
                                                                                                            <w:bottom w:val="none" w:sz="0" w:space="0" w:color="auto"/>
                                                                                                            <w:right w:val="none" w:sz="0" w:space="0" w:color="auto"/>
                                                                                                          </w:divBdr>
                                                                                                          <w:divsChild>
                                                                                                            <w:div w:id="259534779">
                                                                                                              <w:marLeft w:val="0"/>
                                                                                                              <w:marRight w:val="0"/>
                                                                                                              <w:marTop w:val="0"/>
                                                                                                              <w:marBottom w:val="0"/>
                                                                                                              <w:divBdr>
                                                                                                                <w:top w:val="none" w:sz="0" w:space="0" w:color="auto"/>
                                                                                                                <w:left w:val="none" w:sz="0" w:space="0" w:color="auto"/>
                                                                                                                <w:bottom w:val="none" w:sz="0" w:space="0" w:color="auto"/>
                                                                                                                <w:right w:val="none" w:sz="0" w:space="0" w:color="auto"/>
                                                                                                              </w:divBdr>
                                                                                                              <w:divsChild>
                                                                                                                <w:div w:id="1995648326">
                                                                                                                  <w:marLeft w:val="0"/>
                                                                                                                  <w:marRight w:val="0"/>
                                                                                                                  <w:marTop w:val="0"/>
                                                                                                                  <w:marBottom w:val="0"/>
                                                                                                                  <w:divBdr>
                                                                                                                    <w:top w:val="none" w:sz="0" w:space="0" w:color="auto"/>
                                                                                                                    <w:left w:val="none" w:sz="0" w:space="0" w:color="auto"/>
                                                                                                                    <w:bottom w:val="none" w:sz="0" w:space="0" w:color="auto"/>
                                                                                                                    <w:right w:val="none" w:sz="0" w:space="0" w:color="auto"/>
                                                                                                                  </w:divBdr>
                                                                                                                  <w:divsChild>
                                                                                                                    <w:div w:id="859927261">
                                                                                                                      <w:marLeft w:val="0"/>
                                                                                                                      <w:marRight w:val="0"/>
                                                                                                                      <w:marTop w:val="0"/>
                                                                                                                      <w:marBottom w:val="0"/>
                                                                                                                      <w:divBdr>
                                                                                                                        <w:top w:val="none" w:sz="0" w:space="0" w:color="auto"/>
                                                                                                                        <w:left w:val="none" w:sz="0" w:space="0" w:color="auto"/>
                                                                                                                        <w:bottom w:val="none" w:sz="0" w:space="0" w:color="auto"/>
                                                                                                                        <w:right w:val="none" w:sz="0" w:space="0" w:color="auto"/>
                                                                                                                      </w:divBdr>
                                                                                                                      <w:divsChild>
                                                                                                                        <w:div w:id="1088309880">
                                                                                                                          <w:marLeft w:val="0"/>
                                                                                                                          <w:marRight w:val="0"/>
                                                                                                                          <w:marTop w:val="0"/>
                                                                                                                          <w:marBottom w:val="0"/>
                                                                                                                          <w:divBdr>
                                                                                                                            <w:top w:val="none" w:sz="0" w:space="0" w:color="auto"/>
                                                                                                                            <w:left w:val="none" w:sz="0" w:space="0" w:color="auto"/>
                                                                                                                            <w:bottom w:val="none" w:sz="0" w:space="0" w:color="auto"/>
                                                                                                                            <w:right w:val="none" w:sz="0" w:space="0" w:color="auto"/>
                                                                                                                          </w:divBdr>
                                                                                                                          <w:divsChild>
                                                                                                                            <w:div w:id="990525709">
                                                                                                                              <w:marLeft w:val="0"/>
                                                                                                                              <w:marRight w:val="0"/>
                                                                                                                              <w:marTop w:val="0"/>
                                                                                                                              <w:marBottom w:val="0"/>
                                                                                                                              <w:divBdr>
                                                                                                                                <w:top w:val="none" w:sz="0" w:space="0" w:color="auto"/>
                                                                                                                                <w:left w:val="none" w:sz="0" w:space="0" w:color="auto"/>
                                                                                                                                <w:bottom w:val="none" w:sz="0" w:space="0" w:color="auto"/>
                                                                                                                                <w:right w:val="none" w:sz="0" w:space="0" w:color="auto"/>
                                                                                                                              </w:divBdr>
                                                                                                                              <w:divsChild>
                                                                                                                                <w:div w:id="1155798864">
                                                                                                                                  <w:marLeft w:val="0"/>
                                                                                                                                  <w:marRight w:val="0"/>
                                                                                                                                  <w:marTop w:val="0"/>
                                                                                                                                  <w:marBottom w:val="0"/>
                                                                                                                                  <w:divBdr>
                                                                                                                                    <w:top w:val="none" w:sz="0" w:space="0" w:color="auto"/>
                                                                                                                                    <w:left w:val="none" w:sz="0" w:space="0" w:color="auto"/>
                                                                                                                                    <w:bottom w:val="none" w:sz="0" w:space="0" w:color="auto"/>
                                                                                                                                    <w:right w:val="none" w:sz="0" w:space="0" w:color="auto"/>
                                                                                                                                  </w:divBdr>
                                                                                                                                  <w:divsChild>
                                                                                                                                    <w:div w:id="623585148">
                                                                                                                                      <w:marLeft w:val="0"/>
                                                                                                                                      <w:marRight w:val="0"/>
                                                                                                                                      <w:marTop w:val="0"/>
                                                                                                                                      <w:marBottom w:val="0"/>
                                                                                                                                      <w:divBdr>
                                                                                                                                        <w:top w:val="none" w:sz="0" w:space="0" w:color="auto"/>
                                                                                                                                        <w:left w:val="none" w:sz="0" w:space="0" w:color="auto"/>
                                                                                                                                        <w:bottom w:val="none" w:sz="0" w:space="0" w:color="auto"/>
                                                                                                                                        <w:right w:val="none" w:sz="0" w:space="0" w:color="auto"/>
                                                                                                                                      </w:divBdr>
                                                                                                                                      <w:divsChild>
                                                                                                                                        <w:div w:id="1238907409">
                                                                                                                                          <w:marLeft w:val="0"/>
                                                                                                                                          <w:marRight w:val="0"/>
                                                                                                                                          <w:marTop w:val="0"/>
                                                                                                                                          <w:marBottom w:val="0"/>
                                                                                                                                          <w:divBdr>
                                                                                                                                            <w:top w:val="none" w:sz="0" w:space="0" w:color="auto"/>
                                                                                                                                            <w:left w:val="none" w:sz="0" w:space="0" w:color="auto"/>
                                                                                                                                            <w:bottom w:val="none" w:sz="0" w:space="0" w:color="auto"/>
                                                                                                                                            <w:right w:val="none" w:sz="0" w:space="0" w:color="auto"/>
                                                                                                                                          </w:divBdr>
                                                                                                                                          <w:divsChild>
                                                                                                                                            <w:div w:id="126894390">
                                                                                                                                              <w:marLeft w:val="0"/>
                                                                                                                                              <w:marRight w:val="0"/>
                                                                                                                                              <w:marTop w:val="0"/>
                                                                                                                                              <w:marBottom w:val="0"/>
                                                                                                                                              <w:divBdr>
                                                                                                                                                <w:top w:val="none" w:sz="0" w:space="0" w:color="auto"/>
                                                                                                                                                <w:left w:val="none" w:sz="0" w:space="0" w:color="auto"/>
                                                                                                                                                <w:bottom w:val="none" w:sz="0" w:space="0" w:color="auto"/>
                                                                                                                                                <w:right w:val="none" w:sz="0" w:space="0" w:color="auto"/>
                                                                                                                                              </w:divBdr>
                                                                                                                                              <w:divsChild>
                                                                                                                                                <w:div w:id="556165666">
                                                                                                                                                  <w:marLeft w:val="0"/>
                                                                                                                                                  <w:marRight w:val="0"/>
                                                                                                                                                  <w:marTop w:val="0"/>
                                                                                                                                                  <w:marBottom w:val="0"/>
                                                                                                                                                  <w:divBdr>
                                                                                                                                                    <w:top w:val="none" w:sz="0" w:space="0" w:color="auto"/>
                                                                                                                                                    <w:left w:val="none" w:sz="0" w:space="0" w:color="auto"/>
                                                                                                                                                    <w:bottom w:val="none" w:sz="0" w:space="0" w:color="auto"/>
                                                                                                                                                    <w:right w:val="none" w:sz="0" w:space="0" w:color="auto"/>
                                                                                                                                                  </w:divBdr>
                                                                                                                                                  <w:divsChild>
                                                                                                                                                    <w:div w:id="1042246166">
                                                                                                                                                      <w:marLeft w:val="0"/>
                                                                                                                                                      <w:marRight w:val="0"/>
                                                                                                                                                      <w:marTop w:val="0"/>
                                                                                                                                                      <w:marBottom w:val="0"/>
                                                                                                                                                      <w:divBdr>
                                                                                                                                                        <w:top w:val="none" w:sz="0" w:space="0" w:color="auto"/>
                                                                                                                                                        <w:left w:val="none" w:sz="0" w:space="0" w:color="auto"/>
                                                                                                                                                        <w:bottom w:val="none" w:sz="0" w:space="0" w:color="auto"/>
                                                                                                                                                        <w:right w:val="none" w:sz="0" w:space="0" w:color="auto"/>
                                                                                                                                                      </w:divBdr>
                                                                                                                                                      <w:divsChild>
                                                                                                                                                        <w:div w:id="1511792191">
                                                                                                                                                          <w:marLeft w:val="0"/>
                                                                                                                                                          <w:marRight w:val="0"/>
                                                                                                                                                          <w:marTop w:val="0"/>
                                                                                                                                                          <w:marBottom w:val="0"/>
                                                                                                                                                          <w:divBdr>
                                                                                                                                                            <w:top w:val="none" w:sz="0" w:space="0" w:color="auto"/>
                                                                                                                                                            <w:left w:val="none" w:sz="0" w:space="0" w:color="auto"/>
                                                                                                                                                            <w:bottom w:val="none" w:sz="0" w:space="0" w:color="auto"/>
                                                                                                                                                            <w:right w:val="none" w:sz="0" w:space="0" w:color="auto"/>
                                                                                                                                                          </w:divBdr>
                                                                                                                                                          <w:divsChild>
                                                                                                                                                            <w:div w:id="1005522807">
                                                                                                                                                              <w:marLeft w:val="0"/>
                                                                                                                                                              <w:marRight w:val="0"/>
                                                                                                                                                              <w:marTop w:val="0"/>
                                                                                                                                                              <w:marBottom w:val="0"/>
                                                                                                                                                              <w:divBdr>
                                                                                                                                                                <w:top w:val="none" w:sz="0" w:space="0" w:color="auto"/>
                                                                                                                                                                <w:left w:val="none" w:sz="0" w:space="0" w:color="auto"/>
                                                                                                                                                                <w:bottom w:val="none" w:sz="0" w:space="0" w:color="auto"/>
                                                                                                                                                                <w:right w:val="none" w:sz="0" w:space="0" w:color="auto"/>
                                                                                                                                                              </w:divBdr>
                                                                                                                                                              <w:divsChild>
                                                                                                                                                                <w:div w:id="886066178">
                                                                                                                                                                  <w:marLeft w:val="0"/>
                                                                                                                                                                  <w:marRight w:val="0"/>
                                                                                                                                                                  <w:marTop w:val="0"/>
                                                                                                                                                                  <w:marBottom w:val="0"/>
                                                                                                                                                                  <w:divBdr>
                                                                                                                                                                    <w:top w:val="none" w:sz="0" w:space="0" w:color="auto"/>
                                                                                                                                                                    <w:left w:val="none" w:sz="0" w:space="0" w:color="auto"/>
                                                                                                                                                                    <w:bottom w:val="none" w:sz="0" w:space="0" w:color="auto"/>
                                                                                                                                                                    <w:right w:val="none" w:sz="0" w:space="0" w:color="auto"/>
                                                                                                                                                                  </w:divBdr>
                                                                                                                                                                  <w:divsChild>
                                                                                                                                                                    <w:div w:id="1773433702">
                                                                                                                                                                      <w:marLeft w:val="0"/>
                                                                                                                                                                      <w:marRight w:val="0"/>
                                                                                                                                                                      <w:marTop w:val="0"/>
                                                                                                                                                                      <w:marBottom w:val="0"/>
                                                                                                                                                                      <w:divBdr>
                                                                                                                                                                        <w:top w:val="none" w:sz="0" w:space="0" w:color="auto"/>
                                                                                                                                                                        <w:left w:val="none" w:sz="0" w:space="0" w:color="auto"/>
                                                                                                                                                                        <w:bottom w:val="none" w:sz="0" w:space="0" w:color="auto"/>
                                                                                                                                                                        <w:right w:val="none" w:sz="0" w:space="0" w:color="auto"/>
                                                                                                                                                                      </w:divBdr>
                                                                                                                                                                      <w:divsChild>
                                                                                                                                                                        <w:div w:id="1901746122">
                                                                                                                                                                          <w:marLeft w:val="0"/>
                                                                                                                                                                          <w:marRight w:val="0"/>
                                                                                                                                                                          <w:marTop w:val="0"/>
                                                                                                                                                                          <w:marBottom w:val="0"/>
                                                                                                                                                                          <w:divBdr>
                                                                                                                                                                            <w:top w:val="none" w:sz="0" w:space="0" w:color="auto"/>
                                                                                                                                                                            <w:left w:val="none" w:sz="0" w:space="0" w:color="auto"/>
                                                                                                                                                                            <w:bottom w:val="none" w:sz="0" w:space="0" w:color="auto"/>
                                                                                                                                                                            <w:right w:val="none" w:sz="0" w:space="0" w:color="auto"/>
                                                                                                                                                                          </w:divBdr>
                                                                                                                                                                          <w:divsChild>
                                                                                                                                                                            <w:div w:id="1686664662">
                                                                                                                                                                              <w:marLeft w:val="0"/>
                                                                                                                                                                              <w:marRight w:val="0"/>
                                                                                                                                                                              <w:marTop w:val="0"/>
                                                                                                                                                                              <w:marBottom w:val="0"/>
                                                                                                                                                                              <w:divBdr>
                                                                                                                                                                                <w:top w:val="none" w:sz="0" w:space="0" w:color="auto"/>
                                                                                                                                                                                <w:left w:val="none" w:sz="0" w:space="0" w:color="auto"/>
                                                                                                                                                                                <w:bottom w:val="none" w:sz="0" w:space="0" w:color="auto"/>
                                                                                                                                                                                <w:right w:val="none" w:sz="0" w:space="0" w:color="auto"/>
                                                                                                                                                                              </w:divBdr>
                                                                                                                                                                              <w:divsChild>
                                                                                                                                                                                <w:div w:id="556093119">
                                                                                                                                                                                  <w:marLeft w:val="0"/>
                                                                                                                                                                                  <w:marRight w:val="0"/>
                                                                                                                                                                                  <w:marTop w:val="0"/>
                                                                                                                                                                                  <w:marBottom w:val="0"/>
                                                                                                                                                                                  <w:divBdr>
                                                                                                                                                                                    <w:top w:val="none" w:sz="0" w:space="0" w:color="auto"/>
                                                                                                                                                                                    <w:left w:val="none" w:sz="0" w:space="0" w:color="auto"/>
                                                                                                                                                                                    <w:bottom w:val="none" w:sz="0" w:space="0" w:color="auto"/>
                                                                                                                                                                                    <w:right w:val="none" w:sz="0" w:space="0" w:color="auto"/>
                                                                                                                                                                                  </w:divBdr>
                                                                                                                                                                                  <w:divsChild>
                                                                                                                                                                                    <w:div w:id="1838693968">
                                                                                                                                                                                      <w:marLeft w:val="0"/>
                                                                                                                                                                                      <w:marRight w:val="0"/>
                                                                                                                                                                                      <w:marTop w:val="0"/>
                                                                                                                                                                                      <w:marBottom w:val="0"/>
                                                                                                                                                                                      <w:divBdr>
                                                                                                                                                                                        <w:top w:val="none" w:sz="0" w:space="0" w:color="auto"/>
                                                                                                                                                                                        <w:left w:val="none" w:sz="0" w:space="0" w:color="auto"/>
                                                                                                                                                                                        <w:bottom w:val="none" w:sz="0" w:space="0" w:color="auto"/>
                                                                                                                                                                                        <w:right w:val="none" w:sz="0" w:space="0" w:color="auto"/>
                                                                                                                                                                                      </w:divBdr>
                                                                                                                                                                                      <w:divsChild>
                                                                                                                                                                                        <w:div w:id="1607806187">
                                                                                                                                                                                          <w:marLeft w:val="0"/>
                                                                                                                                                                                          <w:marRight w:val="0"/>
                                                                                                                                                                                          <w:marTop w:val="0"/>
                                                                                                                                                                                          <w:marBottom w:val="0"/>
                                                                                                                                                                                          <w:divBdr>
                                                                                                                                                                                            <w:top w:val="none" w:sz="0" w:space="0" w:color="auto"/>
                                                                                                                                                                                            <w:left w:val="none" w:sz="0" w:space="0" w:color="auto"/>
                                                                                                                                                                                            <w:bottom w:val="none" w:sz="0" w:space="0" w:color="auto"/>
                                                                                                                                                                                            <w:right w:val="none" w:sz="0" w:space="0" w:color="auto"/>
                                                                                                                                                                                          </w:divBdr>
                                                                                                                                                                                          <w:divsChild>
                                                                                                                                                                                            <w:div w:id="1963876786">
                                                                                                                                                                                              <w:marLeft w:val="0"/>
                                                                                                                                                                                              <w:marRight w:val="0"/>
                                                                                                                                                                                              <w:marTop w:val="0"/>
                                                                                                                                                                                              <w:marBottom w:val="0"/>
                                                                                                                                                                                              <w:divBdr>
                                                                                                                                                                                                <w:top w:val="none" w:sz="0" w:space="0" w:color="auto"/>
                                                                                                                                                                                                <w:left w:val="none" w:sz="0" w:space="0" w:color="auto"/>
                                                                                                                                                                                                <w:bottom w:val="none" w:sz="0" w:space="0" w:color="auto"/>
                                                                                                                                                                                                <w:right w:val="none" w:sz="0" w:space="0" w:color="auto"/>
                                                                                                                                                                                              </w:divBdr>
                                                                                                                                                                                              <w:divsChild>
                                                                                                                                                                                                <w:div w:id="969748127">
                                                                                                                                                                                                  <w:marLeft w:val="0"/>
                                                                                                                                                                                                  <w:marRight w:val="0"/>
                                                                                                                                                                                                  <w:marTop w:val="0"/>
                                                                                                                                                                                                  <w:marBottom w:val="0"/>
                                                                                                                                                                                                  <w:divBdr>
                                                                                                                                                                                                    <w:top w:val="none" w:sz="0" w:space="0" w:color="auto"/>
                                                                                                                                                                                                    <w:left w:val="none" w:sz="0" w:space="0" w:color="auto"/>
                                                                                                                                                                                                    <w:bottom w:val="none" w:sz="0" w:space="0" w:color="auto"/>
                                                                                                                                                                                                    <w:right w:val="none" w:sz="0" w:space="0" w:color="auto"/>
                                                                                                                                                                                                  </w:divBdr>
                                                                                                                                                                                                  <w:divsChild>
                                                                                                                                                                                                    <w:div w:id="872958036">
                                                                                                                                                                                                      <w:marLeft w:val="0"/>
                                                                                                                                                                                                      <w:marRight w:val="0"/>
                                                                                                                                                                                                      <w:marTop w:val="0"/>
                                                                                                                                                                                                      <w:marBottom w:val="0"/>
                                                                                                                                                                                                      <w:divBdr>
                                                                                                                                                                                                        <w:top w:val="none" w:sz="0" w:space="0" w:color="auto"/>
                                                                                                                                                                                                        <w:left w:val="none" w:sz="0" w:space="0" w:color="auto"/>
                                                                                                                                                                                                        <w:bottom w:val="none" w:sz="0" w:space="0" w:color="auto"/>
                                                                                                                                                                                                        <w:right w:val="none" w:sz="0" w:space="0" w:color="auto"/>
                                                                                                                                                                                                      </w:divBdr>
                                                                                                                                                                                                      <w:divsChild>
                                                                                                                                                                                                        <w:div w:id="1757897966">
                                                                                                                                                                                                          <w:marLeft w:val="0"/>
                                                                                                                                                                                                          <w:marRight w:val="0"/>
                                                                                                                                                                                                          <w:marTop w:val="0"/>
                                                                                                                                                                                                          <w:marBottom w:val="0"/>
                                                                                                                                                                                                          <w:divBdr>
                                                                                                                                                                                                            <w:top w:val="none" w:sz="0" w:space="0" w:color="auto"/>
                                                                                                                                                                                                            <w:left w:val="none" w:sz="0" w:space="0" w:color="auto"/>
                                                                                                                                                                                                            <w:bottom w:val="none" w:sz="0" w:space="0" w:color="auto"/>
                                                                                                                                                                                                            <w:right w:val="none" w:sz="0" w:space="0" w:color="auto"/>
                                                                                                                                                                                                          </w:divBdr>
                                                                                                                                                                                                          <w:divsChild>
                                                                                                                                                                                                            <w:div w:id="1968775215">
                                                                                                                                                                                                              <w:marLeft w:val="0"/>
                                                                                                                                                                                                              <w:marRight w:val="0"/>
                                                                                                                                                                                                              <w:marTop w:val="0"/>
                                                                                                                                                                                                              <w:marBottom w:val="0"/>
                                                                                                                                                                                                              <w:divBdr>
                                                                                                                                                                                                                <w:top w:val="none" w:sz="0" w:space="0" w:color="auto"/>
                                                                                                                                                                                                                <w:left w:val="none" w:sz="0" w:space="0" w:color="auto"/>
                                                                                                                                                                                                                <w:bottom w:val="none" w:sz="0" w:space="0" w:color="auto"/>
                                                                                                                                                                                                                <w:right w:val="none" w:sz="0" w:space="0" w:color="auto"/>
                                                                                                                                                                                                              </w:divBdr>
                                                                                                                                                                                                              <w:divsChild>
                                                                                                                                                                                                                <w:div w:id="1014721118">
                                                                                                                                                                                                                  <w:marLeft w:val="0"/>
                                                                                                                                                                                                                  <w:marRight w:val="0"/>
                                                                                                                                                                                                                  <w:marTop w:val="0"/>
                                                                                                                                                                                                                  <w:marBottom w:val="0"/>
                                                                                                                                                                                                                  <w:divBdr>
                                                                                                                                                                                                                    <w:top w:val="none" w:sz="0" w:space="0" w:color="auto"/>
                                                                                                                                                                                                                    <w:left w:val="none" w:sz="0" w:space="0" w:color="auto"/>
                                                                                                                                                                                                                    <w:bottom w:val="none" w:sz="0" w:space="0" w:color="auto"/>
                                                                                                                                                                                                                    <w:right w:val="none" w:sz="0" w:space="0" w:color="auto"/>
                                                                                                                                                                                                                  </w:divBdr>
                                                                                                                                                                                                                  <w:divsChild>
                                                                                                                                                                                                                    <w:div w:id="574247292">
                                                                                                                                                                                                                      <w:marLeft w:val="0"/>
                                                                                                                                                                                                                      <w:marRight w:val="0"/>
                                                                                                                                                                                                                      <w:marTop w:val="0"/>
                                                                                                                                                                                                                      <w:marBottom w:val="0"/>
                                                                                                                                                                                                                      <w:divBdr>
                                                                                                                                                                                                                        <w:top w:val="none" w:sz="0" w:space="0" w:color="auto"/>
                                                                                                                                                                                                                        <w:left w:val="none" w:sz="0" w:space="0" w:color="auto"/>
                                                                                                                                                                                                                        <w:bottom w:val="none" w:sz="0" w:space="0" w:color="auto"/>
                                                                                                                                                                                                                        <w:right w:val="none" w:sz="0" w:space="0" w:color="auto"/>
                                                                                                                                                                                                                      </w:divBdr>
                                                                                                                                                                                                                      <w:divsChild>
                                                                                                                                                                                                                        <w:div w:id="928656862">
                                                                                                                                                                                                                          <w:marLeft w:val="0"/>
                                                                                                                                                                                                                          <w:marRight w:val="0"/>
                                                                                                                                                                                                                          <w:marTop w:val="0"/>
                                                                                                                                                                                                                          <w:marBottom w:val="0"/>
                                                                                                                                                                                                                          <w:divBdr>
                                                                                                                                                                                                                            <w:top w:val="none" w:sz="0" w:space="0" w:color="auto"/>
                                                                                                                                                                                                                            <w:left w:val="none" w:sz="0" w:space="0" w:color="auto"/>
                                                                                                                                                                                                                            <w:bottom w:val="none" w:sz="0" w:space="0" w:color="auto"/>
                                                                                                                                                                                                                            <w:right w:val="none" w:sz="0" w:space="0" w:color="auto"/>
                                                                                                                                                                                                                          </w:divBdr>
                                                                                                                                                                                                                          <w:divsChild>
                                                                                                                                                                                                                            <w:div w:id="1236361519">
                                                                                                                                                                                                                              <w:marLeft w:val="0"/>
                                                                                                                                                                                                                              <w:marRight w:val="0"/>
                                                                                                                                                                                                                              <w:marTop w:val="0"/>
                                                                                                                                                                                                                              <w:marBottom w:val="0"/>
                                                                                                                                                                                                                              <w:divBdr>
                                                                                                                                                                                                                                <w:top w:val="none" w:sz="0" w:space="0" w:color="auto"/>
                                                                                                                                                                                                                                <w:left w:val="none" w:sz="0" w:space="0" w:color="auto"/>
                                                                                                                                                                                                                                <w:bottom w:val="none" w:sz="0" w:space="0" w:color="auto"/>
                                                                                                                                                                                                                                <w:right w:val="none" w:sz="0" w:space="0" w:color="auto"/>
                                                                                                                                                                                                                              </w:divBdr>
                                                                                                                                                                                                                              <w:divsChild>
                                                                                                                                                                                                                                <w:div w:id="584190714">
                                                                                                                                                                                                                                  <w:marLeft w:val="0"/>
                                                                                                                                                                                                                                  <w:marRight w:val="0"/>
                                                                                                                                                                                                                                  <w:marTop w:val="0"/>
                                                                                                                                                                                                                                  <w:marBottom w:val="0"/>
                                                                                                                                                                                                                                  <w:divBdr>
                                                                                                                                                                                                                                    <w:top w:val="none" w:sz="0" w:space="0" w:color="auto"/>
                                                                                                                                                                                                                                    <w:left w:val="none" w:sz="0" w:space="0" w:color="auto"/>
                                                                                                                                                                                                                                    <w:bottom w:val="none" w:sz="0" w:space="0" w:color="auto"/>
                                                                                                                                                                                                                                    <w:right w:val="none" w:sz="0" w:space="0" w:color="auto"/>
                                                                                                                                                                                                                                  </w:divBdr>
                                                                                                                                                                                                                                  <w:divsChild>
                                                                                                                                                                                                                                    <w:div w:id="129322505">
                                                                                                                                                                                                                                      <w:marLeft w:val="0"/>
                                                                                                                                                                                                                                      <w:marRight w:val="0"/>
                                                                                                                                                                                                                                      <w:marTop w:val="0"/>
                                                                                                                                                                                                                                      <w:marBottom w:val="0"/>
                                                                                                                                                                                                                                      <w:divBdr>
                                                                                                                                                                                                                                        <w:top w:val="none" w:sz="0" w:space="0" w:color="auto"/>
                                                                                                                                                                                                                                        <w:left w:val="none" w:sz="0" w:space="0" w:color="auto"/>
                                                                                                                                                                                                                                        <w:bottom w:val="none" w:sz="0" w:space="0" w:color="auto"/>
                                                                                                                                                                                                                                        <w:right w:val="none" w:sz="0" w:space="0" w:color="auto"/>
                                                                                                                                                                                                                                      </w:divBdr>
                                                                                                                                                                                                                                      <w:divsChild>
                                                                                                                                                                                                                                        <w:div w:id="598559560">
                                                                                                                                                                                                                                          <w:marLeft w:val="0"/>
                                                                                                                                                                                                                                          <w:marRight w:val="0"/>
                                                                                                                                                                                                                                          <w:marTop w:val="0"/>
                                                                                                                                                                                                                                          <w:marBottom w:val="0"/>
                                                                                                                                                                                                                                          <w:divBdr>
                                                                                                                                                                                                                                            <w:top w:val="none" w:sz="0" w:space="0" w:color="auto"/>
                                                                                                                                                                                                                                            <w:left w:val="none" w:sz="0" w:space="0" w:color="auto"/>
                                                                                                                                                                                                                                            <w:bottom w:val="none" w:sz="0" w:space="0" w:color="auto"/>
                                                                                                                                                                                                                                            <w:right w:val="none" w:sz="0" w:space="0" w:color="auto"/>
                                                                                                                                                                                                                                          </w:divBdr>
                                                                                                                                                                                                                                          <w:divsChild>
                                                                                                                                                                                                                                            <w:div w:id="1356536796">
                                                                                                                                                                                                                                              <w:marLeft w:val="0"/>
                                                                                                                                                                                                                                              <w:marRight w:val="0"/>
                                                                                                                                                                                                                                              <w:marTop w:val="0"/>
                                                                                                                                                                                                                                              <w:marBottom w:val="0"/>
                                                                                                                                                                                                                                              <w:divBdr>
                                                                                                                                                                                                                                                <w:top w:val="none" w:sz="0" w:space="0" w:color="auto"/>
                                                                                                                                                                                                                                                <w:left w:val="none" w:sz="0" w:space="0" w:color="auto"/>
                                                                                                                                                                                                                                                <w:bottom w:val="none" w:sz="0" w:space="0" w:color="auto"/>
                                                                                                                                                                                                                                                <w:right w:val="none" w:sz="0" w:space="0" w:color="auto"/>
                                                                                                                                                                                                                                              </w:divBdr>
                                                                                                                                                                                                                                              <w:divsChild>
                                                                                                                                                                                                                                                <w:div w:id="679357967">
                                                                                                                                                                                                                                                  <w:marLeft w:val="0"/>
                                                                                                                                                                                                                                                  <w:marRight w:val="0"/>
                                                                                                                                                                                                                                                  <w:marTop w:val="0"/>
                                                                                                                                                                                                                                                  <w:marBottom w:val="0"/>
                                                                                                                                                                                                                                                  <w:divBdr>
                                                                                                                                                                                                                                                    <w:top w:val="none" w:sz="0" w:space="0" w:color="auto"/>
                                                                                                                                                                                                                                                    <w:left w:val="none" w:sz="0" w:space="0" w:color="auto"/>
                                                                                                                                                                                                                                                    <w:bottom w:val="none" w:sz="0" w:space="0" w:color="auto"/>
                                                                                                                                                                                                                                                    <w:right w:val="none" w:sz="0" w:space="0" w:color="auto"/>
                                                                                                                                                                                                                                                  </w:divBdr>
                                                                                                                                                                                                                                                  <w:divsChild>
                                                                                                                                                                                                                                                    <w:div w:id="414740580">
                                                                                                                                                                                                                                                      <w:marLeft w:val="0"/>
                                                                                                                                                                                                                                                      <w:marRight w:val="0"/>
                                                                                                                                                                                                                                                      <w:marTop w:val="0"/>
                                                                                                                                                                                                                                                      <w:marBottom w:val="0"/>
                                                                                                                                                                                                                                                      <w:divBdr>
                                                                                                                                                                                                                                                        <w:top w:val="none" w:sz="0" w:space="0" w:color="auto"/>
                                                                                                                                                                                                                                                        <w:left w:val="none" w:sz="0" w:space="0" w:color="auto"/>
                                                                                                                                                                                                                                                        <w:bottom w:val="none" w:sz="0" w:space="0" w:color="auto"/>
                                                                                                                                                                                                                                                        <w:right w:val="none" w:sz="0" w:space="0" w:color="auto"/>
                                                                                                                                                                                                                                                      </w:divBdr>
                                                                                                                                                                                                                                                      <w:divsChild>
                                                                                                                                                                                                                                                        <w:div w:id="1720933408">
                                                                                                                                                                                                                                                          <w:marLeft w:val="0"/>
                                                                                                                                                                                                                                                          <w:marRight w:val="0"/>
                                                                                                                                                                                                                                                          <w:marTop w:val="0"/>
                                                                                                                                                                                                                                                          <w:marBottom w:val="0"/>
                                                                                                                                                                                                                                                          <w:divBdr>
                                                                                                                                                                                                                                                            <w:top w:val="none" w:sz="0" w:space="0" w:color="auto"/>
                                                                                                                                                                                                                                                            <w:left w:val="none" w:sz="0" w:space="0" w:color="auto"/>
                                                                                                                                                                                                                                                            <w:bottom w:val="none" w:sz="0" w:space="0" w:color="auto"/>
                                                                                                                                                                                                                                                            <w:right w:val="none" w:sz="0" w:space="0" w:color="auto"/>
                                                                                                                                                                                                                                                          </w:divBdr>
                                                                                                                                                                                                                                                          <w:divsChild>
                                                                                                                                                                                                                                                            <w:div w:id="361783948">
                                                                                                                                                                                                                                                              <w:marLeft w:val="0"/>
                                                                                                                                                                                                                                                              <w:marRight w:val="0"/>
                                                                                                                                                                                                                                                              <w:marTop w:val="0"/>
                                                                                                                                                                                                                                                              <w:marBottom w:val="0"/>
                                                                                                                                                                                                                                                              <w:divBdr>
                                                                                                                                                                                                                                                                <w:top w:val="none" w:sz="0" w:space="0" w:color="auto"/>
                                                                                                                                                                                                                                                                <w:left w:val="none" w:sz="0" w:space="0" w:color="auto"/>
                                                                                                                                                                                                                                                                <w:bottom w:val="none" w:sz="0" w:space="0" w:color="auto"/>
                                                                                                                                                                                                                                                                <w:right w:val="none" w:sz="0" w:space="0" w:color="auto"/>
                                                                                                                                                                                                                                                              </w:divBdr>
                                                                                                                                                                                                                                                              <w:divsChild>
                                                                                                                                                                                                                                                                <w:div w:id="1809660962">
                                                                                                                                                                                                                                                                  <w:marLeft w:val="0"/>
                                                                                                                                                                                                                                                                  <w:marRight w:val="0"/>
                                                                                                                                                                                                                                                                  <w:marTop w:val="0"/>
                                                                                                                                                                                                                                                                  <w:marBottom w:val="0"/>
                                                                                                                                                                                                                                                                  <w:divBdr>
                                                                                                                                                                                                                                                                    <w:top w:val="none" w:sz="0" w:space="0" w:color="auto"/>
                                                                                                                                                                                                                                                                    <w:left w:val="none" w:sz="0" w:space="0" w:color="auto"/>
                                                                                                                                                                                                                                                                    <w:bottom w:val="none" w:sz="0" w:space="0" w:color="auto"/>
                                                                                                                                                                                                                                                                    <w:right w:val="none" w:sz="0" w:space="0" w:color="auto"/>
                                                                                                                                                                                                                                                                  </w:divBdr>
                                                                                                                                                                                                                                                                  <w:divsChild>
                                                                                                                                                                                                                                                                    <w:div w:id="447697407">
                                                                                                                                                                                                                                                                      <w:marLeft w:val="0"/>
                                                                                                                                                                                                                                                                      <w:marRight w:val="0"/>
                                                                                                                                                                                                                                                                      <w:marTop w:val="0"/>
                                                                                                                                                                                                                                                                      <w:marBottom w:val="0"/>
                                                                                                                                                                                                                                                                      <w:divBdr>
                                                                                                                                                                                                                                                                        <w:top w:val="none" w:sz="0" w:space="0" w:color="auto"/>
                                                                                                                                                                                                                                                                        <w:left w:val="none" w:sz="0" w:space="0" w:color="auto"/>
                                                                                                                                                                                                                                                                        <w:bottom w:val="none" w:sz="0" w:space="0" w:color="auto"/>
                                                                                                                                                                                                                                                                        <w:right w:val="none" w:sz="0" w:space="0" w:color="auto"/>
                                                                                                                                                                                                                                                                      </w:divBdr>
                                                                                                                                                                                                                                                                      <w:divsChild>
                                                                                                                                                                                                                                                                        <w:div w:id="2114394520">
                                                                                                                                                                                                                                                                          <w:marLeft w:val="0"/>
                                                                                                                                                                                                                                                                          <w:marRight w:val="0"/>
                                                                                                                                                                                                                                                                          <w:marTop w:val="0"/>
                                                                                                                                                                                                                                                                          <w:marBottom w:val="0"/>
                                                                                                                                                                                                                                                                          <w:divBdr>
                                                                                                                                                                                                                                                                            <w:top w:val="none" w:sz="0" w:space="0" w:color="auto"/>
                                                                                                                                                                                                                                                                            <w:left w:val="none" w:sz="0" w:space="0" w:color="auto"/>
                                                                                                                                                                                                                                                                            <w:bottom w:val="none" w:sz="0" w:space="0" w:color="auto"/>
                                                                                                                                                                                                                                                                            <w:right w:val="none" w:sz="0" w:space="0" w:color="auto"/>
                                                                                                                                                                                                                                                                          </w:divBdr>
                                                                                                                                                                                                                                                                          <w:divsChild>
                                                                                                                                                                                                                                                                            <w:div w:id="1774545494">
                                                                                                                                                                                                                                                                              <w:marLeft w:val="0"/>
                                                                                                                                                                                                                                                                              <w:marRight w:val="0"/>
                                                                                                                                                                                                                                                                              <w:marTop w:val="0"/>
                                                                                                                                                                                                                                                                              <w:marBottom w:val="0"/>
                                                                                                                                                                                                                                                                              <w:divBdr>
                                                                                                                                                                                                                                                                                <w:top w:val="none" w:sz="0" w:space="0" w:color="auto"/>
                                                                                                                                                                                                                                                                                <w:left w:val="none" w:sz="0" w:space="0" w:color="auto"/>
                                                                                                                                                                                                                                                                                <w:bottom w:val="none" w:sz="0" w:space="0" w:color="auto"/>
                                                                                                                                                                                                                                                                                <w:right w:val="none" w:sz="0" w:space="0" w:color="auto"/>
                                                                                                                                                                                                                                                                              </w:divBdr>
                                                                                                                                                                                                                                                                              <w:divsChild>
                                                                                                                                                                                                                                                                                <w:div w:id="508100611">
                                                                                                                                                                                                                                                                                  <w:marLeft w:val="0"/>
                                                                                                                                                                                                                                                                                  <w:marRight w:val="0"/>
                                                                                                                                                                                                                                                                                  <w:marTop w:val="0"/>
                                                                                                                                                                                                                                                                                  <w:marBottom w:val="0"/>
                                                                                                                                                                                                                                                                                  <w:divBdr>
                                                                                                                                                                                                                                                                                    <w:top w:val="none" w:sz="0" w:space="0" w:color="auto"/>
                                                                                                                                                                                                                                                                                    <w:left w:val="none" w:sz="0" w:space="0" w:color="auto"/>
                                                                                                                                                                                                                                                                                    <w:bottom w:val="none" w:sz="0" w:space="0" w:color="auto"/>
                                                                                                                                                                                                                                                                                    <w:right w:val="none" w:sz="0" w:space="0" w:color="auto"/>
                                                                                                                                                                                                                                                                                  </w:divBdr>
                                                                                                                                                                                                                                                                                  <w:divsChild>
                                                                                                                                                                                                                                                                                    <w:div w:id="247732892">
                                                                                                                                                                                                                                                                                      <w:marLeft w:val="0"/>
                                                                                                                                                                                                                                                                                      <w:marRight w:val="0"/>
                                                                                                                                                                                                                                                                                      <w:marTop w:val="0"/>
                                                                                                                                                                                                                                                                                      <w:marBottom w:val="0"/>
                                                                                                                                                                                                                                                                                      <w:divBdr>
                                                                                                                                                                                                                                                                                        <w:top w:val="none" w:sz="0" w:space="0" w:color="auto"/>
                                                                                                                                                                                                                                                                                        <w:left w:val="none" w:sz="0" w:space="0" w:color="auto"/>
                                                                                                                                                                                                                                                                                        <w:bottom w:val="none" w:sz="0" w:space="0" w:color="auto"/>
                                                                                                                                                                                                                                                                                        <w:right w:val="none" w:sz="0" w:space="0" w:color="auto"/>
                                                                                                                                                                                                                                                                                      </w:divBdr>
                                                                                                                                                                                                                                                                                      <w:divsChild>
                                                                                                                                                                                                                                                                                        <w:div w:id="1342245645">
                                                                                                                                                                                                                                                                                          <w:marLeft w:val="0"/>
                                                                                                                                                                                                                                                                                          <w:marRight w:val="0"/>
                                                                                                                                                                                                                                                                                          <w:marTop w:val="0"/>
                                                                                                                                                                                                                                                                                          <w:marBottom w:val="0"/>
                                                                                                                                                                                                                                                                                          <w:divBdr>
                                                                                                                                                                                                                                                                                            <w:top w:val="none" w:sz="0" w:space="0" w:color="auto"/>
                                                                                                                                                                                                                                                                                            <w:left w:val="none" w:sz="0" w:space="0" w:color="auto"/>
                                                                                                                                                                                                                                                                                            <w:bottom w:val="none" w:sz="0" w:space="0" w:color="auto"/>
                                                                                                                                                                                                                                                                                            <w:right w:val="none" w:sz="0" w:space="0" w:color="auto"/>
                                                                                                                                                                                                                                                                                          </w:divBdr>
                                                                                                                                                                                                                                                                                          <w:divsChild>
                                                                                                                                                                                                                                                                                            <w:div w:id="1100179300">
                                                                                                                                                                                                                                                                                              <w:marLeft w:val="0"/>
                                                                                                                                                                                                                                                                                              <w:marRight w:val="0"/>
                                                                                                                                                                                                                                                                                              <w:marTop w:val="0"/>
                                                                                                                                                                                                                                                                                              <w:marBottom w:val="0"/>
                                                                                                                                                                                                                                                                                              <w:divBdr>
                                                                                                                                                                                                                                                                                                <w:top w:val="none" w:sz="0" w:space="0" w:color="auto"/>
                                                                                                                                                                                                                                                                                                <w:left w:val="none" w:sz="0" w:space="0" w:color="auto"/>
                                                                                                                                                                                                                                                                                                <w:bottom w:val="none" w:sz="0" w:space="0" w:color="auto"/>
                                                                                                                                                                                                                                                                                                <w:right w:val="none" w:sz="0" w:space="0" w:color="auto"/>
                                                                                                                                                                                                                                                                                              </w:divBdr>
                                                                                                                                                                                                                                                                                              <w:divsChild>
                                                                                                                                                                                                                                                                                                <w:div w:id="1157920454">
                                                                                                                                                                                                                                                                                                  <w:marLeft w:val="0"/>
                                                                                                                                                                                                                                                                                                  <w:marRight w:val="0"/>
                                                                                                                                                                                                                                                                                                  <w:marTop w:val="0"/>
                                                                                                                                                                                                                                                                                                  <w:marBottom w:val="0"/>
                                                                                                                                                                                                                                                                                                  <w:divBdr>
                                                                                                                                                                                                                                                                                                    <w:top w:val="none" w:sz="0" w:space="0" w:color="auto"/>
                                                                                                                                                                                                                                                                                                    <w:left w:val="none" w:sz="0" w:space="0" w:color="auto"/>
                                                                                                                                                                                                                                                                                                    <w:bottom w:val="none" w:sz="0" w:space="0" w:color="auto"/>
                                                                                                                                                                                                                                                                                                    <w:right w:val="none" w:sz="0" w:space="0" w:color="auto"/>
                                                                                                                                                                                                                                                                                                  </w:divBdr>
                                                                                                                                                                                                                                                                                                  <w:divsChild>
                                                                                                                                                                                                                                                                                                    <w:div w:id="441389504">
                                                                                                                                                                                                                                                                                                      <w:marLeft w:val="0"/>
                                                                                                                                                                                                                                                                                                      <w:marRight w:val="0"/>
                                                                                                                                                                                                                                                                                                      <w:marTop w:val="0"/>
                                                                                                                                                                                                                                                                                                      <w:marBottom w:val="0"/>
                                                                                                                                                                                                                                                                                                      <w:divBdr>
                                                                                                                                                                                                                                                                                                        <w:top w:val="none" w:sz="0" w:space="0" w:color="auto"/>
                                                                                                                                                                                                                                                                                                        <w:left w:val="none" w:sz="0" w:space="0" w:color="auto"/>
                                                                                                                                                                                                                                                                                                        <w:bottom w:val="none" w:sz="0" w:space="0" w:color="auto"/>
                                                                                                                                                                                                                                                                                                        <w:right w:val="none" w:sz="0" w:space="0" w:color="auto"/>
                                                                                                                                                                                                                                                                                                      </w:divBdr>
                                                                                                                                                                                                                                                                                                      <w:divsChild>
                                                                                                                                                                                                                                                                                                        <w:div w:id="117458338">
                                                                                                                                                                                                                                                                                                          <w:marLeft w:val="0"/>
                                                                                                                                                                                                                                                                                                          <w:marRight w:val="0"/>
                                                                                                                                                                                                                                                                                                          <w:marTop w:val="0"/>
                                                                                                                                                                                                                                                                                                          <w:marBottom w:val="0"/>
                                                                                                                                                                                                                                                                                                          <w:divBdr>
                                                                                                                                                                                                                                                                                                            <w:top w:val="none" w:sz="0" w:space="0" w:color="auto"/>
                                                                                                                                                                                                                                                                                                            <w:left w:val="none" w:sz="0" w:space="0" w:color="auto"/>
                                                                                                                                                                                                                                                                                                            <w:bottom w:val="none" w:sz="0" w:space="0" w:color="auto"/>
                                                                                                                                                                                                                                                                                                            <w:right w:val="none" w:sz="0" w:space="0" w:color="auto"/>
                                                                                                                                                                                                                                                                                                          </w:divBdr>
                                                                                                                                                                                                                                                                                                          <w:divsChild>
                                                                                                                                                                                                                                                                                                            <w:div w:id="1429037995">
                                                                                                                                                                                                                                                                                                              <w:marLeft w:val="0"/>
                                                                                                                                                                                                                                                                                                              <w:marRight w:val="0"/>
                                                                                                                                                                                                                                                                                                              <w:marTop w:val="0"/>
                                                                                                                                                                                                                                                                                                              <w:marBottom w:val="0"/>
                                                                                                                                                                                                                                                                                                              <w:divBdr>
                                                                                                                                                                                                                                                                                                                <w:top w:val="none" w:sz="0" w:space="0" w:color="auto"/>
                                                                                                                                                                                                                                                                                                                <w:left w:val="none" w:sz="0" w:space="0" w:color="auto"/>
                                                                                                                                                                                                                                                                                                                <w:bottom w:val="none" w:sz="0" w:space="0" w:color="auto"/>
                                                                                                                                                                                                                                                                                                                <w:right w:val="none" w:sz="0" w:space="0" w:color="auto"/>
                                                                                                                                                                                                                                                                                                              </w:divBdr>
                                                                                                                                                                                                                                                                                                              <w:divsChild>
                                                                                                                                                                                                                                                                                                                <w:div w:id="1438938990">
                                                                                                                                                                                                                                                                                                                  <w:marLeft w:val="0"/>
                                                                                                                                                                                                                                                                                                                  <w:marRight w:val="0"/>
                                                                                                                                                                                                                                                                                                                  <w:marTop w:val="0"/>
                                                                                                                                                                                                                                                                                                                  <w:marBottom w:val="0"/>
                                                                                                                                                                                                                                                                                                                  <w:divBdr>
                                                                                                                                                                                                                                                                                                                    <w:top w:val="none" w:sz="0" w:space="0" w:color="auto"/>
                                                                                                                                                                                                                                                                                                                    <w:left w:val="none" w:sz="0" w:space="0" w:color="auto"/>
                                                                                                                                                                                                                                                                                                                    <w:bottom w:val="none" w:sz="0" w:space="0" w:color="auto"/>
                                                                                                                                                                                                                                                                                                                    <w:right w:val="none" w:sz="0" w:space="0" w:color="auto"/>
                                                                                                                                                                                                                                                                                                                  </w:divBdr>
                                                                                                                                                                                                                                                                                                                  <w:divsChild>
                                                                                                                                                                                                                                                                                                                    <w:div w:id="1565068244">
                                                                                                                                                                                                                                                                                                                      <w:marLeft w:val="0"/>
                                                                                                                                                                                                                                                                                                                      <w:marRight w:val="0"/>
                                                                                                                                                                                                                                                                                                                      <w:marTop w:val="0"/>
                                                                                                                                                                                                                                                                                                                      <w:marBottom w:val="0"/>
                                                                                                                                                                                                                                                                                                                      <w:divBdr>
                                                                                                                                                                                                                                                                                                                        <w:top w:val="none" w:sz="0" w:space="0" w:color="auto"/>
                                                                                                                                                                                                                                                                                                                        <w:left w:val="none" w:sz="0" w:space="0" w:color="auto"/>
                                                                                                                                                                                                                                                                                                                        <w:bottom w:val="none" w:sz="0" w:space="0" w:color="auto"/>
                                                                                                                                                                                                                                                                                                                        <w:right w:val="none" w:sz="0" w:space="0" w:color="auto"/>
                                                                                                                                                                                                                                                                                                                      </w:divBdr>
                                                                                                                                                                                                                                                                                                                      <w:divsChild>
                                                                                                                                                                                                                                                                                                                        <w:div w:id="1049721838">
                                                                                                                                                                                                                                                                                                                          <w:marLeft w:val="0"/>
                                                                                                                                                                                                                                                                                                                          <w:marRight w:val="0"/>
                                                                                                                                                                                                                                                                                                                          <w:marTop w:val="0"/>
                                                                                                                                                                                                                                                                                                                          <w:marBottom w:val="0"/>
                                                                                                                                                                                                                                                                                                                          <w:divBdr>
                                                                                                                                                                                                                                                                                                                            <w:top w:val="none" w:sz="0" w:space="0" w:color="auto"/>
                                                                                                                                                                                                                                                                                                                            <w:left w:val="none" w:sz="0" w:space="0" w:color="auto"/>
                                                                                                                                                                                                                                                                                                                            <w:bottom w:val="none" w:sz="0" w:space="0" w:color="auto"/>
                                                                                                                                                                                                                                                                                                                            <w:right w:val="none" w:sz="0" w:space="0" w:color="auto"/>
                                                                                                                                                                                                                                                                                                                          </w:divBdr>
                                                                                                                                                                                                                                                                                                                          <w:divsChild>
                                                                                                                                                                                                                                                                                                                            <w:div w:id="464006502">
                                                                                                                                                                                                                                                                                                                              <w:marLeft w:val="0"/>
                                                                                                                                                                                                                                                                                                                              <w:marRight w:val="0"/>
                                                                                                                                                                                                                                                                                                                              <w:marTop w:val="0"/>
                                                                                                                                                                                                                                                                                                                              <w:marBottom w:val="0"/>
                                                                                                                                                                                                                                                                                                                              <w:divBdr>
                                                                                                                                                                                                                                                                                                                                <w:top w:val="none" w:sz="0" w:space="0" w:color="auto"/>
                                                                                                                                                                                                                                                                                                                                <w:left w:val="none" w:sz="0" w:space="0" w:color="auto"/>
                                                                                                                                                                                                                                                                                                                                <w:bottom w:val="none" w:sz="0" w:space="0" w:color="auto"/>
                                                                                                                                                                                                                                                                                                                                <w:right w:val="none" w:sz="0" w:space="0" w:color="auto"/>
                                                                                                                                                                                                                                                                                                                              </w:divBdr>
                                                                                                                                                                                                                                                                                                                              <w:divsChild>
                                                                                                                                                                                                                                                                                                                                <w:div w:id="171149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77682989">
      <w:bodyDiv w:val="1"/>
      <w:marLeft w:val="0"/>
      <w:marRight w:val="0"/>
      <w:marTop w:val="0"/>
      <w:marBottom w:val="0"/>
      <w:divBdr>
        <w:top w:val="none" w:sz="0" w:space="0" w:color="auto"/>
        <w:left w:val="none" w:sz="0" w:space="0" w:color="auto"/>
        <w:bottom w:val="none" w:sz="0" w:space="0" w:color="auto"/>
        <w:right w:val="none" w:sz="0" w:space="0" w:color="auto"/>
      </w:divBdr>
    </w:div>
    <w:div w:id="287706108">
      <w:bodyDiv w:val="1"/>
      <w:marLeft w:val="0"/>
      <w:marRight w:val="0"/>
      <w:marTop w:val="0"/>
      <w:marBottom w:val="0"/>
      <w:divBdr>
        <w:top w:val="none" w:sz="0" w:space="0" w:color="auto"/>
        <w:left w:val="none" w:sz="0" w:space="0" w:color="auto"/>
        <w:bottom w:val="none" w:sz="0" w:space="0" w:color="auto"/>
        <w:right w:val="none" w:sz="0" w:space="0" w:color="auto"/>
      </w:divBdr>
    </w:div>
    <w:div w:id="443429562">
      <w:bodyDiv w:val="1"/>
      <w:marLeft w:val="0"/>
      <w:marRight w:val="0"/>
      <w:marTop w:val="0"/>
      <w:marBottom w:val="0"/>
      <w:divBdr>
        <w:top w:val="none" w:sz="0" w:space="0" w:color="auto"/>
        <w:left w:val="none" w:sz="0" w:space="0" w:color="auto"/>
        <w:bottom w:val="none" w:sz="0" w:space="0" w:color="auto"/>
        <w:right w:val="none" w:sz="0" w:space="0" w:color="auto"/>
      </w:divBdr>
    </w:div>
    <w:div w:id="777068834">
      <w:bodyDiv w:val="1"/>
      <w:marLeft w:val="0"/>
      <w:marRight w:val="0"/>
      <w:marTop w:val="0"/>
      <w:marBottom w:val="0"/>
      <w:divBdr>
        <w:top w:val="none" w:sz="0" w:space="0" w:color="auto"/>
        <w:left w:val="none" w:sz="0" w:space="0" w:color="auto"/>
        <w:bottom w:val="none" w:sz="0" w:space="0" w:color="auto"/>
        <w:right w:val="none" w:sz="0" w:space="0" w:color="auto"/>
      </w:divBdr>
    </w:div>
    <w:div w:id="866916827">
      <w:bodyDiv w:val="1"/>
      <w:marLeft w:val="0"/>
      <w:marRight w:val="0"/>
      <w:marTop w:val="0"/>
      <w:marBottom w:val="0"/>
      <w:divBdr>
        <w:top w:val="none" w:sz="0" w:space="0" w:color="auto"/>
        <w:left w:val="none" w:sz="0" w:space="0" w:color="auto"/>
        <w:bottom w:val="none" w:sz="0" w:space="0" w:color="auto"/>
        <w:right w:val="none" w:sz="0" w:space="0" w:color="auto"/>
      </w:divBdr>
    </w:div>
    <w:div w:id="1478721127">
      <w:bodyDiv w:val="1"/>
      <w:marLeft w:val="0"/>
      <w:marRight w:val="0"/>
      <w:marTop w:val="0"/>
      <w:marBottom w:val="0"/>
      <w:divBdr>
        <w:top w:val="none" w:sz="0" w:space="0" w:color="auto"/>
        <w:left w:val="none" w:sz="0" w:space="0" w:color="auto"/>
        <w:bottom w:val="none" w:sz="0" w:space="0" w:color="auto"/>
        <w:right w:val="none" w:sz="0" w:space="0" w:color="auto"/>
      </w:divBdr>
    </w:div>
    <w:div w:id="1958412535">
      <w:bodyDiv w:val="1"/>
      <w:marLeft w:val="0"/>
      <w:marRight w:val="0"/>
      <w:marTop w:val="0"/>
      <w:marBottom w:val="0"/>
      <w:divBdr>
        <w:top w:val="none" w:sz="0" w:space="0" w:color="auto"/>
        <w:left w:val="none" w:sz="0" w:space="0" w:color="auto"/>
        <w:bottom w:val="none" w:sz="0" w:space="0" w:color="auto"/>
        <w:right w:val="none" w:sz="0" w:space="0" w:color="auto"/>
      </w:divBdr>
    </w:div>
    <w:div w:id="1973976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CAC798-6FD7-4B83-BEC5-236501E5A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1259</TotalTime>
  <Pages>21</Pages>
  <Words>5483</Words>
  <Characters>31258</Characters>
  <Application>Microsoft Office Word</Application>
  <DocSecurity>0</DocSecurity>
  <Lines>260</Lines>
  <Paragraphs>73</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Česká zemědělská univerzita v Praze</Company>
  <LinksUpToDate>false</LinksUpToDate>
  <CharactersWithSpaces>36668</CharactersWithSpaces>
  <SharedDoc>false</SharedDoc>
  <HLinks>
    <vt:vector size="6" baseType="variant">
      <vt:variant>
        <vt:i4>5767208</vt:i4>
      </vt:variant>
      <vt:variant>
        <vt:i4>0</vt:i4>
      </vt:variant>
      <vt:variant>
        <vt:i4>0</vt:i4>
      </vt:variant>
      <vt:variant>
        <vt:i4>5</vt:i4>
      </vt:variant>
      <vt:variant>
        <vt:lpwstr>mailto:jakubecp@fzp.czu.cz</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pavel</dc:creator>
  <cp:lastModifiedBy>Jakubec Pavel</cp:lastModifiedBy>
  <cp:revision>46</cp:revision>
  <cp:lastPrinted>1900-01-01T06:00:00Z</cp:lastPrinted>
  <dcterms:created xsi:type="dcterms:W3CDTF">2015-12-21T23:48:00Z</dcterms:created>
  <dcterms:modified xsi:type="dcterms:W3CDTF">2016-01-07T12:34:00Z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http://csl.mendeley.com/styles/15583153/ecological-entomology-4</vt:lpwstr>
  </property>
  <property fmtid="{D5CDD505-2E9C-101B-9397-08002B2CF9AE}" pid="3" name="Mendeley Document_1">
    <vt:lpwstr>True</vt:lpwstr>
  </property>
  <property fmtid="{D5CDD505-2E9C-101B-9397-08002B2CF9AE}" pid="4" name="Mendeley Recent Style Id 0_1">
    <vt:lpwstr>http://www.zotero.org/styles/american-political-science-association</vt:lpwstr>
  </property>
  <property fmtid="{D5CDD505-2E9C-101B-9397-08002B2CF9AE}" pid="5" name="Mendeley Recent Style Id 1_1">
    <vt:lpwstr>http://www.zotero.org/styles/apa</vt:lpwstr>
  </property>
  <property fmtid="{D5CDD505-2E9C-101B-9397-08002B2CF9AE}" pid="6" name="Mendeley Recent Style Id 2_1">
    <vt:lpwstr>http://www.zotero.org/styles/american-sociological-association</vt:lpwstr>
  </property>
  <property fmtid="{D5CDD505-2E9C-101B-9397-08002B2CF9AE}" pid="7" name="Mendeley Recent Style Id 3_1">
    <vt:lpwstr>http://www.zotero.org/styles/chicago-author-date</vt:lpwstr>
  </property>
  <property fmtid="{D5CDD505-2E9C-101B-9397-08002B2CF9AE}" pid="8" name="Mendeley Recent Style Id 4_1">
    <vt:lpwstr>http://www.zotero.org/styles/ecological-entomology</vt:lpwstr>
  </property>
  <property fmtid="{D5CDD505-2E9C-101B-9397-08002B2CF9AE}" pid="9" name="Mendeley Recent Style Id 5_1">
    <vt:lpwstr>http://csl.mendeley.com/styles/15583153/elsevier-with-titles-2</vt:lpwstr>
  </property>
  <property fmtid="{D5CDD505-2E9C-101B-9397-08002B2CF9AE}" pid="10" name="Mendeley Recent Style Id 6_1">
    <vt:lpwstr>http://csl.mendeley.com/styles/15583153/ecological-entomology-4</vt:lpwstr>
  </property>
  <property fmtid="{D5CDD505-2E9C-101B-9397-08002B2CF9AE}" pid="11" name="Mendeley Recent Style Id 7_1">
    <vt:lpwstr>http://www.zotero.org/styles/harvard1</vt:lpwstr>
  </property>
  <property fmtid="{D5CDD505-2E9C-101B-9397-08002B2CF9AE}" pid="12" name="Mendeley Recent Style Id 8_1">
    <vt:lpwstr>http://csl.mendeley.com/styles/15583153/klapalekiana-3</vt:lpwstr>
  </property>
  <property fmtid="{D5CDD505-2E9C-101B-9397-08002B2CF9AE}" pid="13" name="Mendeley Recent Style Id 9_1">
    <vt:lpwstr>http://www.zotero.org/styles/modern-humanities-research-association</vt:lpwstr>
  </property>
  <property fmtid="{D5CDD505-2E9C-101B-9397-08002B2CF9AE}" pid="14" name="Mendeley Recent Style Name 0_1">
    <vt:lpwstr>American Political Science Association</vt:lpwstr>
  </property>
  <property fmtid="{D5CDD505-2E9C-101B-9397-08002B2CF9AE}" pid="15" name="Mendeley Recent Style Name 1_1">
    <vt:lpwstr>American Psychological Association 6th edition</vt:lpwstr>
  </property>
  <property fmtid="{D5CDD505-2E9C-101B-9397-08002B2CF9AE}" pid="16" name="Mendeley Recent Style Name 2_1">
    <vt:lpwstr>American Sociological Association</vt:lpwstr>
  </property>
  <property fmtid="{D5CDD505-2E9C-101B-9397-08002B2CF9AE}" pid="17" name="Mendeley Recent Style Name 3_1">
    <vt:lpwstr>Chicago Manual of Style 16th edition (author-date)</vt:lpwstr>
  </property>
  <property fmtid="{D5CDD505-2E9C-101B-9397-08002B2CF9AE}" pid="18" name="Mendeley Recent Style Name 4_1">
    <vt:lpwstr>Ecological Entomology</vt:lpwstr>
  </property>
  <property fmtid="{D5CDD505-2E9C-101B-9397-08002B2CF9AE}" pid="19" name="Mendeley Recent Style Name 5_1">
    <vt:lpwstr>Elsevier (numeric, with titles) - Pavel Jakubec</vt:lpwstr>
  </property>
  <property fmtid="{D5CDD505-2E9C-101B-9397-08002B2CF9AE}" pid="20" name="Mendeley Recent Style Name 6_1">
    <vt:lpwstr>European Journal of Entomology - Pavel Jakubec</vt:lpwstr>
  </property>
  <property fmtid="{D5CDD505-2E9C-101B-9397-08002B2CF9AE}" pid="21" name="Mendeley Recent Style Name 7_1">
    <vt:lpwstr>Harvard Reference format 1 (author-date)</vt:lpwstr>
  </property>
  <property fmtid="{D5CDD505-2E9C-101B-9397-08002B2CF9AE}" pid="22" name="Mendeley Recent Style Name 8_1">
    <vt:lpwstr>Klapalekiana - Pavel Jakubec</vt:lpwstr>
  </property>
  <property fmtid="{D5CDD505-2E9C-101B-9397-08002B2CF9AE}" pid="23" name="Mendeley Recent Style Name 9_1">
    <vt:lpwstr>Modern Humanities Research Association 3rd edition (note with bibliography)</vt:lpwstr>
  </property>
  <property fmtid="{D5CDD505-2E9C-101B-9397-08002B2CF9AE}" pid="24" name="Mendeley User Name_1">
    <vt:lpwstr>a.headache@seznam.cz@www.mendeley.com</vt:lpwstr>
  </property>
</Properties>
</file>